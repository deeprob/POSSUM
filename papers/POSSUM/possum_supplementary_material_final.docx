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0E9D49B" w14:textId="7ECFC4BA" w:rsidR="00071FDC" w:rsidRPr="00DB1B80" w:rsidRDefault="005A0C8F" w:rsidP="00071FDC">
      <w:pPr>
        <w:jc w:val="center"/>
        <w:rPr>
          <w:b/>
          <w:sz w:val="36"/>
          <w:szCs w:val="36"/>
          <w:lang w:val="en-AU" w:eastAsia="zh-CN"/>
        </w:rPr>
      </w:pPr>
      <w:bookmarkStart w:id="0" w:name="_GoBack"/>
      <w:bookmarkEnd w:id="0"/>
      <w:r w:rsidRPr="00DB1B80">
        <w:rPr>
          <w:b/>
          <w:color w:val="FF0000"/>
          <w:sz w:val="36"/>
          <w:szCs w:val="36"/>
        </w:rPr>
        <w:t>POSSUM</w:t>
      </w:r>
      <w:r w:rsidR="009B67BD" w:rsidRPr="00DB1B80">
        <w:rPr>
          <w:b/>
          <w:color w:val="FF0000"/>
          <w:sz w:val="36"/>
          <w:szCs w:val="36"/>
        </w:rPr>
        <w:t>: a</w:t>
      </w:r>
      <w:r w:rsidRPr="00DB1B80">
        <w:rPr>
          <w:b/>
          <w:color w:val="FF0000"/>
          <w:sz w:val="36"/>
          <w:szCs w:val="36"/>
        </w:rPr>
        <w:t xml:space="preserve"> bioinformatics </w:t>
      </w:r>
      <w:r w:rsidR="007C02F1" w:rsidRPr="00DB1B80">
        <w:rPr>
          <w:b/>
          <w:color w:val="FF0000"/>
          <w:sz w:val="36"/>
          <w:szCs w:val="36"/>
        </w:rPr>
        <w:t>toolkit</w:t>
      </w:r>
      <w:r w:rsidRPr="00DB1B80">
        <w:rPr>
          <w:b/>
          <w:color w:val="FF0000"/>
          <w:sz w:val="36"/>
          <w:szCs w:val="36"/>
        </w:rPr>
        <w:t xml:space="preserve"> for generating numerical sequence </w:t>
      </w:r>
      <w:r w:rsidR="009A1D63" w:rsidRPr="00DB1B80">
        <w:rPr>
          <w:b/>
          <w:color w:val="FF0000"/>
          <w:sz w:val="36"/>
          <w:szCs w:val="36"/>
        </w:rPr>
        <w:t>feature descriptors</w:t>
      </w:r>
      <w:r w:rsidRPr="00DB1B80">
        <w:rPr>
          <w:b/>
          <w:color w:val="FF0000"/>
          <w:sz w:val="36"/>
          <w:szCs w:val="36"/>
        </w:rPr>
        <w:t xml:space="preserve"> based on PSSM profiles</w:t>
      </w:r>
    </w:p>
    <w:p w14:paraId="258DE978" w14:textId="77777777" w:rsidR="00071FDC" w:rsidRPr="003E0E71" w:rsidRDefault="00071FDC" w:rsidP="00071FDC">
      <w:pPr>
        <w:ind w:left="720" w:hanging="720"/>
        <w:jc w:val="center"/>
        <w:rPr>
          <w:b/>
          <w:sz w:val="36"/>
          <w:szCs w:val="36"/>
          <w:lang w:val="en-AU" w:eastAsia="zh-CN"/>
        </w:rPr>
      </w:pPr>
    </w:p>
    <w:p w14:paraId="50426C0C" w14:textId="77777777" w:rsidR="00071FDC" w:rsidRPr="00950621" w:rsidRDefault="00071FDC" w:rsidP="000A2042">
      <w:pPr>
        <w:ind w:left="1102" w:hangingChars="343" w:hanging="1102"/>
        <w:jc w:val="center"/>
        <w:rPr>
          <w:b/>
          <w:sz w:val="32"/>
          <w:szCs w:val="32"/>
        </w:rPr>
      </w:pPr>
      <w:r w:rsidRPr="00950621">
        <w:rPr>
          <w:b/>
          <w:sz w:val="32"/>
          <w:szCs w:val="32"/>
        </w:rPr>
        <w:t>Supplementary Material</w:t>
      </w:r>
    </w:p>
    <w:p w14:paraId="1F37EA55" w14:textId="77777777" w:rsidR="00071FDC" w:rsidRPr="00020D25" w:rsidRDefault="00071FDC" w:rsidP="00071FDC">
      <w:pPr>
        <w:spacing w:line="360" w:lineRule="auto"/>
        <w:ind w:left="720" w:hanging="720"/>
        <w:rPr>
          <w:sz w:val="32"/>
          <w:szCs w:val="32"/>
        </w:rPr>
      </w:pPr>
    </w:p>
    <w:p w14:paraId="3F257221" w14:textId="77777777" w:rsidR="00071FDC" w:rsidRPr="00950621" w:rsidRDefault="00071FDC" w:rsidP="00071FDC">
      <w:pPr>
        <w:spacing w:line="360" w:lineRule="auto"/>
        <w:outlineLvl w:val="0"/>
        <w:rPr>
          <w:b/>
          <w:sz w:val="24"/>
          <w:szCs w:val="24"/>
        </w:rPr>
      </w:pPr>
      <w:r w:rsidRPr="00950621">
        <w:rPr>
          <w:rFonts w:hint="eastAsia"/>
          <w:b/>
          <w:sz w:val="24"/>
          <w:szCs w:val="24"/>
        </w:rPr>
        <w:t xml:space="preserve">SUPPLEMENTAL </w:t>
      </w:r>
      <w:r w:rsidR="000430FE">
        <w:rPr>
          <w:b/>
          <w:sz w:val="24"/>
          <w:szCs w:val="24"/>
        </w:rPr>
        <w:t>INFORMATION</w:t>
      </w:r>
    </w:p>
    <w:p w14:paraId="1A983F1F" w14:textId="33020A84" w:rsidR="005011E5" w:rsidRPr="00C954B0" w:rsidRDefault="00071FDC" w:rsidP="00071FDC">
      <w:pPr>
        <w:rPr>
          <w:sz w:val="24"/>
          <w:szCs w:val="24"/>
        </w:rPr>
      </w:pPr>
      <w:r w:rsidRPr="00C954B0">
        <w:rPr>
          <w:sz w:val="24"/>
          <w:szCs w:val="24"/>
        </w:rPr>
        <w:t xml:space="preserve">Table </w:t>
      </w:r>
      <w:r w:rsidR="0006199C">
        <w:rPr>
          <w:sz w:val="24"/>
          <w:szCs w:val="24"/>
        </w:rPr>
        <w:t>S</w:t>
      </w:r>
      <w:r w:rsidRPr="00C954B0">
        <w:rPr>
          <w:sz w:val="24"/>
          <w:szCs w:val="24"/>
        </w:rPr>
        <w:t xml:space="preserve">1 provides a comprehensive list of </w:t>
      </w:r>
      <w:r w:rsidR="005A0C8F">
        <w:rPr>
          <w:sz w:val="24"/>
          <w:szCs w:val="24"/>
        </w:rPr>
        <w:t>a</w:t>
      </w:r>
      <w:r w:rsidRPr="00C954B0">
        <w:rPr>
          <w:sz w:val="24"/>
          <w:szCs w:val="24"/>
        </w:rPr>
        <w:t xml:space="preserve"> </w:t>
      </w:r>
      <w:r w:rsidR="006E22E0">
        <w:rPr>
          <w:sz w:val="24"/>
          <w:szCs w:val="24"/>
        </w:rPr>
        <w:t xml:space="preserve">wide range of </w:t>
      </w:r>
      <w:r w:rsidR="00E84879" w:rsidRPr="00C954B0">
        <w:rPr>
          <w:sz w:val="24"/>
          <w:szCs w:val="24"/>
        </w:rPr>
        <w:t xml:space="preserve">research </w:t>
      </w:r>
      <w:r w:rsidR="00E73AE8">
        <w:rPr>
          <w:sz w:val="24"/>
          <w:szCs w:val="24"/>
        </w:rPr>
        <w:t xml:space="preserve">areas and </w:t>
      </w:r>
      <w:r w:rsidR="00C96D88">
        <w:rPr>
          <w:sz w:val="24"/>
          <w:szCs w:val="24"/>
        </w:rPr>
        <w:t xml:space="preserve">application </w:t>
      </w:r>
      <w:r w:rsidR="00F8164A">
        <w:rPr>
          <w:sz w:val="24"/>
          <w:szCs w:val="24"/>
        </w:rPr>
        <w:t xml:space="preserve">topics </w:t>
      </w:r>
      <w:r w:rsidR="00E73AE8">
        <w:rPr>
          <w:sz w:val="24"/>
          <w:szCs w:val="24"/>
        </w:rPr>
        <w:t>with</w:t>
      </w:r>
      <w:r w:rsidR="001B7FA8">
        <w:rPr>
          <w:sz w:val="24"/>
          <w:szCs w:val="24"/>
        </w:rPr>
        <w:t xml:space="preserve">in the literature </w:t>
      </w:r>
      <w:r w:rsidR="00935DBC">
        <w:rPr>
          <w:sz w:val="24"/>
          <w:szCs w:val="24"/>
        </w:rPr>
        <w:t xml:space="preserve">for which </w:t>
      </w:r>
      <w:r w:rsidRPr="00C954B0">
        <w:rPr>
          <w:sz w:val="24"/>
          <w:szCs w:val="24"/>
        </w:rPr>
        <w:t>PSSM profile-based feature</w:t>
      </w:r>
      <w:r w:rsidR="00257236">
        <w:rPr>
          <w:sz w:val="24"/>
          <w:szCs w:val="24"/>
        </w:rPr>
        <w:t xml:space="preserve">s have </w:t>
      </w:r>
      <w:r w:rsidR="001B7FA8">
        <w:rPr>
          <w:sz w:val="24"/>
          <w:szCs w:val="24"/>
        </w:rPr>
        <w:t xml:space="preserve">proved </w:t>
      </w:r>
      <w:r w:rsidR="00E73AE8">
        <w:rPr>
          <w:sz w:val="24"/>
          <w:szCs w:val="24"/>
        </w:rPr>
        <w:t xml:space="preserve">to be </w:t>
      </w:r>
      <w:r w:rsidR="001B7FA8">
        <w:rPr>
          <w:sz w:val="24"/>
          <w:szCs w:val="24"/>
        </w:rPr>
        <w:t>useful</w:t>
      </w:r>
      <w:r>
        <w:rPr>
          <w:sz w:val="24"/>
          <w:szCs w:val="24"/>
        </w:rPr>
        <w:t>.</w:t>
      </w:r>
    </w:p>
    <w:p w14:paraId="5DBA47A6" w14:textId="77777777" w:rsidR="005011E5" w:rsidRDefault="005011E5" w:rsidP="00071FDC">
      <w:pPr>
        <w:rPr>
          <w:b/>
          <w:sz w:val="22"/>
        </w:rPr>
      </w:pPr>
    </w:p>
    <w:p w14:paraId="4E5B9EC5" w14:textId="705A3B66" w:rsidR="00F03FF4" w:rsidRPr="00744B49" w:rsidRDefault="00F666E0" w:rsidP="00E05058">
      <w:pPr>
        <w:jc w:val="center"/>
        <w:rPr>
          <w:sz w:val="24"/>
          <w:szCs w:val="24"/>
        </w:rPr>
      </w:pPr>
      <w:r w:rsidRPr="00744B49">
        <w:rPr>
          <w:b/>
          <w:sz w:val="24"/>
          <w:szCs w:val="24"/>
        </w:rPr>
        <w:t xml:space="preserve">Table </w:t>
      </w:r>
      <w:r w:rsidR="0006199C" w:rsidRPr="00744B49">
        <w:rPr>
          <w:b/>
          <w:sz w:val="24"/>
          <w:szCs w:val="24"/>
        </w:rPr>
        <w:t>S</w:t>
      </w:r>
      <w:r w:rsidRPr="00744B49">
        <w:rPr>
          <w:b/>
          <w:sz w:val="24"/>
          <w:szCs w:val="24"/>
        </w:rPr>
        <w:t>1.</w:t>
      </w:r>
      <w:r w:rsidR="0033518C" w:rsidRPr="00744B49">
        <w:rPr>
          <w:b/>
          <w:sz w:val="24"/>
          <w:szCs w:val="24"/>
        </w:rPr>
        <w:t xml:space="preserve"> </w:t>
      </w:r>
      <w:r w:rsidR="0055079D">
        <w:rPr>
          <w:sz w:val="24"/>
          <w:szCs w:val="24"/>
        </w:rPr>
        <w:t>Research</w:t>
      </w:r>
      <w:r w:rsidR="0055079D" w:rsidRPr="00744B49">
        <w:rPr>
          <w:sz w:val="24"/>
          <w:szCs w:val="24"/>
        </w:rPr>
        <w:t xml:space="preserve"> </w:t>
      </w:r>
      <w:r w:rsidR="0055079D">
        <w:rPr>
          <w:sz w:val="24"/>
          <w:szCs w:val="24"/>
        </w:rPr>
        <w:t>topics and areas</w:t>
      </w:r>
      <w:r w:rsidR="006B013A" w:rsidRPr="00744B49">
        <w:rPr>
          <w:sz w:val="24"/>
          <w:szCs w:val="24"/>
        </w:rPr>
        <w:t xml:space="preserve"> of </w:t>
      </w:r>
      <w:r w:rsidR="00FA51C4" w:rsidRPr="00744B49">
        <w:rPr>
          <w:sz w:val="24"/>
          <w:szCs w:val="24"/>
        </w:rPr>
        <w:t xml:space="preserve">PSSM profile-based </w:t>
      </w:r>
      <w:r w:rsidR="00071FDC" w:rsidRPr="00744B49">
        <w:rPr>
          <w:sz w:val="24"/>
          <w:szCs w:val="24"/>
        </w:rPr>
        <w:t>feature</w:t>
      </w:r>
      <w:r w:rsidR="0055079D">
        <w:rPr>
          <w:sz w:val="24"/>
          <w:szCs w:val="24"/>
        </w:rPr>
        <w:t>s</w:t>
      </w:r>
      <w:r w:rsidR="00071FDC" w:rsidRPr="00744B49">
        <w:rPr>
          <w:sz w:val="24"/>
          <w:szCs w:val="24"/>
        </w:rPr>
        <w:t xml:space="preserve"> </w:t>
      </w:r>
      <w:r w:rsidR="002E11F3" w:rsidRPr="00744B49">
        <w:rPr>
          <w:sz w:val="24"/>
          <w:szCs w:val="24"/>
        </w:rPr>
        <w:t xml:space="preserve">in </w:t>
      </w:r>
      <w:r w:rsidR="00071FDC" w:rsidRPr="00744B49">
        <w:rPr>
          <w:sz w:val="24"/>
          <w:szCs w:val="24"/>
        </w:rPr>
        <w:t xml:space="preserve">the </w:t>
      </w:r>
      <w:r w:rsidR="002E11F3" w:rsidRPr="00744B49">
        <w:rPr>
          <w:sz w:val="24"/>
          <w:szCs w:val="24"/>
        </w:rPr>
        <w:t>literature</w:t>
      </w:r>
      <w:r w:rsidR="00FA51C4" w:rsidRPr="00744B49">
        <w:rPr>
          <w:sz w:val="24"/>
          <w:szCs w:val="24"/>
        </w:rPr>
        <w:t>.</w:t>
      </w:r>
    </w:p>
    <w:tbl>
      <w:tblPr>
        <w:tblW w:w="1148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41"/>
        <w:gridCol w:w="7059"/>
        <w:gridCol w:w="2683"/>
      </w:tblGrid>
      <w:tr w:rsidR="00F03FF4" w:rsidRPr="000443FA" w14:paraId="759D9D19" w14:textId="77777777" w:rsidTr="00471586">
        <w:trPr>
          <w:jc w:val="center"/>
        </w:trPr>
        <w:tc>
          <w:tcPr>
            <w:tcW w:w="1741" w:type="dxa"/>
            <w:shd w:val="clear" w:color="auto" w:fill="auto"/>
          </w:tcPr>
          <w:p w14:paraId="2BE6C1E3" w14:textId="77777777" w:rsidR="00F666E0" w:rsidRPr="00F03E2D" w:rsidRDefault="00E61457" w:rsidP="0071440B">
            <w:pPr>
              <w:spacing w:beforeLines="50" w:before="120" w:afterLines="50"/>
              <w:rPr>
                <w:b/>
                <w:sz w:val="22"/>
              </w:rPr>
            </w:pPr>
            <w:r w:rsidRPr="00F03E2D">
              <w:rPr>
                <w:rFonts w:hint="eastAsia"/>
                <w:b/>
                <w:sz w:val="22"/>
              </w:rPr>
              <w:t xml:space="preserve">Research </w:t>
            </w:r>
            <w:r w:rsidR="00F666E0" w:rsidRPr="00F03E2D">
              <w:rPr>
                <w:b/>
                <w:sz w:val="22"/>
              </w:rPr>
              <w:t>Area</w:t>
            </w:r>
          </w:p>
        </w:tc>
        <w:tc>
          <w:tcPr>
            <w:tcW w:w="7059" w:type="dxa"/>
            <w:shd w:val="clear" w:color="auto" w:fill="auto"/>
          </w:tcPr>
          <w:p w14:paraId="4EA8DE88" w14:textId="092265F3" w:rsidR="00F666E0" w:rsidRPr="00F03E2D" w:rsidRDefault="00F96297" w:rsidP="00D6106E">
            <w:pPr>
              <w:spacing w:beforeLines="50" w:before="120" w:afterLines="50"/>
              <w:rPr>
                <w:b/>
                <w:sz w:val="22"/>
                <w:lang w:eastAsia="zh-CN"/>
              </w:rPr>
            </w:pPr>
            <w:r w:rsidRPr="00F03E2D">
              <w:rPr>
                <w:b/>
                <w:sz w:val="22"/>
              </w:rPr>
              <w:t xml:space="preserve">Feature </w:t>
            </w:r>
            <w:r w:rsidR="00F666E0" w:rsidRPr="00F03E2D">
              <w:rPr>
                <w:b/>
                <w:sz w:val="22"/>
              </w:rPr>
              <w:t>Descriptor</w:t>
            </w:r>
            <w:r w:rsidRPr="00F03E2D">
              <w:rPr>
                <w:b/>
                <w:sz w:val="22"/>
              </w:rPr>
              <w:t xml:space="preserve">s by the </w:t>
            </w:r>
            <w:r w:rsidR="00D6106E" w:rsidRPr="00F03E2D">
              <w:rPr>
                <w:b/>
                <w:sz w:val="22"/>
              </w:rPr>
              <w:t>C</w:t>
            </w:r>
            <w:r w:rsidRPr="00F03E2D">
              <w:rPr>
                <w:b/>
                <w:sz w:val="22"/>
              </w:rPr>
              <w:t xml:space="preserve">orresponding </w:t>
            </w:r>
            <w:r w:rsidR="00D6106E" w:rsidRPr="00F03E2D">
              <w:rPr>
                <w:b/>
                <w:sz w:val="22"/>
              </w:rPr>
              <w:t>R</w:t>
            </w:r>
            <w:r w:rsidRPr="00F03E2D">
              <w:rPr>
                <w:b/>
                <w:sz w:val="22"/>
              </w:rPr>
              <w:t>esearch</w:t>
            </w:r>
            <w:r w:rsidR="00B808F3">
              <w:rPr>
                <w:b/>
                <w:sz w:val="22"/>
              </w:rPr>
              <w:t xml:space="preserve"> Work</w:t>
            </w:r>
          </w:p>
        </w:tc>
        <w:tc>
          <w:tcPr>
            <w:tcW w:w="2683" w:type="dxa"/>
            <w:shd w:val="clear" w:color="auto" w:fill="auto"/>
          </w:tcPr>
          <w:p w14:paraId="3F6DE2AB" w14:textId="77777777" w:rsidR="00F666E0" w:rsidRPr="00F03E2D" w:rsidRDefault="00F666E0" w:rsidP="0071440B">
            <w:pPr>
              <w:spacing w:beforeLines="50" w:before="120" w:afterLines="50"/>
              <w:rPr>
                <w:b/>
                <w:sz w:val="22"/>
              </w:rPr>
            </w:pPr>
            <w:r w:rsidRPr="00F03E2D">
              <w:rPr>
                <w:b/>
                <w:sz w:val="22"/>
              </w:rPr>
              <w:t>Reference</w:t>
            </w:r>
            <w:r w:rsidR="0053292D" w:rsidRPr="00F03E2D">
              <w:rPr>
                <w:b/>
                <w:sz w:val="22"/>
              </w:rPr>
              <w:t>s</w:t>
            </w:r>
          </w:p>
        </w:tc>
      </w:tr>
      <w:tr w:rsidR="00F03FF4" w:rsidRPr="000443FA" w14:paraId="3EE8B78D" w14:textId="77777777" w:rsidTr="00471586">
        <w:trPr>
          <w:trHeight w:val="521"/>
          <w:jc w:val="center"/>
        </w:trPr>
        <w:tc>
          <w:tcPr>
            <w:tcW w:w="1741" w:type="dxa"/>
            <w:vMerge w:val="restart"/>
            <w:shd w:val="clear" w:color="auto" w:fill="auto"/>
          </w:tcPr>
          <w:p w14:paraId="3AA0C643" w14:textId="77777777" w:rsidR="00105E6F" w:rsidRPr="00AC37F4" w:rsidRDefault="00105E6F" w:rsidP="0071440B">
            <w:pPr>
              <w:spacing w:beforeLines="50" w:before="120" w:afterLines="50"/>
              <w:rPr>
                <w:b/>
                <w:sz w:val="22"/>
              </w:rPr>
            </w:pPr>
            <w:bookmarkStart w:id="1" w:name="OLE_LINK22"/>
            <w:bookmarkStart w:id="2" w:name="OLE_LINK23"/>
            <w:bookmarkStart w:id="3" w:name="OLE_LINK167"/>
            <w:bookmarkStart w:id="4" w:name="OLE_LINK168"/>
            <w:r w:rsidRPr="00AC37F4">
              <w:rPr>
                <w:b/>
                <w:sz w:val="22"/>
              </w:rPr>
              <w:t>Protein</w:t>
            </w:r>
            <w:bookmarkStart w:id="5" w:name="OLE_LINK4"/>
            <w:bookmarkStart w:id="6" w:name="OLE_LINK5"/>
            <w:bookmarkStart w:id="7" w:name="OLE_LINK12"/>
            <w:r w:rsidRPr="00AC37F4">
              <w:rPr>
                <w:b/>
                <w:sz w:val="22"/>
              </w:rPr>
              <w:t xml:space="preserve"> structural</w:t>
            </w:r>
            <w:bookmarkEnd w:id="1"/>
            <w:bookmarkEnd w:id="2"/>
            <w:r w:rsidRPr="00AC37F4">
              <w:rPr>
                <w:b/>
                <w:sz w:val="22"/>
              </w:rPr>
              <w:t xml:space="preserve"> class prediction</w:t>
            </w:r>
            <w:bookmarkEnd w:id="3"/>
            <w:bookmarkEnd w:id="4"/>
            <w:bookmarkEnd w:id="5"/>
            <w:bookmarkEnd w:id="6"/>
            <w:bookmarkEnd w:id="7"/>
          </w:p>
        </w:tc>
        <w:tc>
          <w:tcPr>
            <w:tcW w:w="7059" w:type="dxa"/>
            <w:shd w:val="clear" w:color="auto" w:fill="auto"/>
          </w:tcPr>
          <w:p w14:paraId="44E2CDAF" w14:textId="77777777" w:rsidR="00105E6F" w:rsidRPr="00AC37F4" w:rsidRDefault="00105E6F" w:rsidP="0071440B">
            <w:pPr>
              <w:spacing w:beforeLines="50" w:before="120" w:afterLines="50"/>
              <w:rPr>
                <w:sz w:val="22"/>
              </w:rPr>
            </w:pPr>
            <w:r w:rsidRPr="00AC37F4">
              <w:rPr>
                <w:b/>
                <w:sz w:val="22"/>
              </w:rPr>
              <w:t>AAC-PSSM</w:t>
            </w:r>
            <w:r w:rsidRPr="00AC37F4">
              <w:rPr>
                <w:sz w:val="22"/>
              </w:rPr>
              <w:t xml:space="preserve">, </w:t>
            </w:r>
            <w:r w:rsidRPr="00AC37F4">
              <w:rPr>
                <w:b/>
                <w:sz w:val="22"/>
              </w:rPr>
              <w:t>DPC-PSSM</w:t>
            </w:r>
            <w:r w:rsidRPr="00AC37F4">
              <w:rPr>
                <w:sz w:val="22"/>
              </w:rPr>
              <w:t xml:space="preserve">, </w:t>
            </w:r>
            <w:r w:rsidR="00B808F3">
              <w:rPr>
                <w:sz w:val="22"/>
              </w:rPr>
              <w:t xml:space="preserve">and </w:t>
            </w:r>
            <w:r w:rsidRPr="00AC37F4">
              <w:rPr>
                <w:b/>
                <w:sz w:val="22"/>
              </w:rPr>
              <w:t>AADP-PSSM</w:t>
            </w:r>
          </w:p>
        </w:tc>
        <w:tc>
          <w:tcPr>
            <w:tcW w:w="2683" w:type="dxa"/>
            <w:shd w:val="clear" w:color="auto" w:fill="auto"/>
          </w:tcPr>
          <w:p w14:paraId="4BF98824" w14:textId="30AFAE11" w:rsidR="00105E6F" w:rsidRPr="00AC37F4" w:rsidRDefault="00105E6F" w:rsidP="000D2AAD">
            <w:pPr>
              <w:spacing w:beforeLines="50" w:before="120" w:afterLines="50"/>
              <w:rPr>
                <w:sz w:val="22"/>
              </w:rPr>
            </w:pPr>
            <w:r w:rsidRPr="00AC37F4">
              <w:rPr>
                <w:sz w:val="22"/>
              </w:rPr>
              <w:fldChar w:fldCharType="begin"/>
            </w:r>
            <w:r w:rsidRPr="00AC37F4">
              <w:rPr>
                <w:sz w:val="22"/>
              </w:rPr>
              <w:instrText xml:space="preserve"> ADDIN EN.CITE &lt;EndNote&gt;&lt;Cite&gt;&lt;Author&gt;Liu&lt;/Author&gt;&lt;Year&gt;2010&lt;/Year&gt;&lt;RecNum&gt;838&lt;/RecNum&gt;&lt;DisplayText&gt;(Liu, et al., 2010)&lt;/DisplayText&gt;&lt;record&gt;&lt;rec-number&gt;838&lt;/rec-number&gt;&lt;foreign-keys&gt;&lt;key app="EN" db-id="wxswdse9azxtsie5xr9xv5tketed2sxdptrr"&gt;838&lt;/key&gt;&lt;key app="ENWeb" db-id=""&gt;0&lt;/key&gt;&lt;/foreign-keys&gt;&lt;ref-type name="Journal Article"&gt;17&lt;/ref-type&gt;&lt;contributors&gt;&lt;authors&gt;&lt;author&gt;Liu, T.&lt;/author&gt;&lt;author&gt;Zheng, X.&lt;/author&gt;&lt;author&gt;Wang, J.&lt;/author&gt;&lt;/authors&gt;&lt;/contributors&gt;&lt;auth-address&gt;School of Mathematical Sciences, Dalian University of Technology, Dalian 116024, China.&lt;/auth-address&gt;&lt;titles&gt;&lt;title&gt;Prediction of protein structural class for low-similarity sequences using support vector machine and PSI-BLAST profile&lt;/title&gt;&lt;secondary-title&gt;Biochimie&lt;/secondary-title&gt;&lt;alt-title&gt;Biochimie&lt;/alt-title&gt;&lt;/titles&gt;&lt;periodical&gt;&lt;full-title&gt;Biochimie&lt;/full-title&gt;&lt;abbr-1&gt;Biochimie&lt;/abbr-1&gt;&lt;/periodical&gt;&lt;alt-periodical&gt;&lt;full-title&gt;Biochimie&lt;/full-title&gt;&lt;abbr-1&gt;Biochimie&lt;/abbr-1&gt;&lt;/alt-periodical&gt;&lt;pages&gt;1330-4&lt;/pages&gt;&lt;volume&gt;92&lt;/volume&gt;&lt;number&gt;10&lt;/number&gt;&lt;keywords&gt;&lt;keyword&gt;Amino Acids&lt;/keyword&gt;&lt;keyword&gt;*Artificial Intelligence&lt;/keyword&gt;&lt;keyword&gt;Computational Biology/*methods&lt;/keyword&gt;&lt;keyword&gt;Databases, Protein&lt;/keyword&gt;&lt;keyword&gt;Dipeptides&lt;/keyword&gt;&lt;keyword&gt;Protein Conformation&lt;/keyword&gt;&lt;keyword&gt;Proteins/*chemistry/classification&lt;/keyword&gt;&lt;/keywords&gt;&lt;dates&gt;&lt;year&gt;2010&lt;/year&gt;&lt;pub-dates&gt;&lt;date&gt;Oct&lt;/date&gt;&lt;/pub-dates&gt;&lt;/dates&gt;&lt;isbn&gt;1638-6183 (Electronic)&amp;#xD;0300-9084 (Linking)&lt;/isbn&gt;&lt;accession-num&gt;20600567&lt;/accession-num&gt;&lt;urls&gt;&lt;related-urls&gt;&lt;url&gt;http://www.ncbi.nlm.nih.gov/pubmed/20600567&lt;/url&gt;&lt;/related-urls&gt;&lt;/urls&gt;&lt;electronic-resource-num&gt;10.1016/j.biochi.2010.06.013&lt;/electronic-resource-num&gt;&lt;/record&gt;&lt;/Cite&gt;&lt;/EndNote&gt;</w:instrText>
            </w:r>
            <w:r w:rsidRPr="00AC37F4">
              <w:rPr>
                <w:sz w:val="22"/>
              </w:rPr>
              <w:fldChar w:fldCharType="separate"/>
            </w:r>
            <w:r w:rsidRPr="00AC37F4">
              <w:rPr>
                <w:noProof/>
                <w:sz w:val="22"/>
              </w:rPr>
              <w:t>(</w:t>
            </w:r>
            <w:hyperlink w:anchor="_ENREF_45" w:tooltip="Liu, 2010 #838" w:history="1">
              <w:r w:rsidR="000D2AAD" w:rsidRPr="00AC37F4">
                <w:rPr>
                  <w:noProof/>
                  <w:sz w:val="22"/>
                </w:rPr>
                <w:t>Liu, et al., 2010</w:t>
              </w:r>
            </w:hyperlink>
            <w:r w:rsidRPr="00AC37F4">
              <w:rPr>
                <w:noProof/>
                <w:sz w:val="22"/>
              </w:rPr>
              <w:t>)</w:t>
            </w:r>
            <w:r w:rsidRPr="00AC37F4">
              <w:rPr>
                <w:sz w:val="22"/>
              </w:rPr>
              <w:fldChar w:fldCharType="end"/>
            </w:r>
          </w:p>
        </w:tc>
      </w:tr>
      <w:tr w:rsidR="00F03FF4" w:rsidRPr="000443FA" w14:paraId="31C7F0EF" w14:textId="77777777" w:rsidTr="00471586">
        <w:trPr>
          <w:jc w:val="center"/>
        </w:trPr>
        <w:tc>
          <w:tcPr>
            <w:tcW w:w="1741" w:type="dxa"/>
            <w:vMerge/>
            <w:shd w:val="clear" w:color="auto" w:fill="auto"/>
          </w:tcPr>
          <w:p w14:paraId="00D67A56" w14:textId="77777777" w:rsidR="00105E6F" w:rsidRPr="00AC37F4" w:rsidRDefault="00105E6F" w:rsidP="0071440B">
            <w:pPr>
              <w:spacing w:beforeLines="50" w:before="120" w:afterLines="50"/>
              <w:rPr>
                <w:b/>
                <w:sz w:val="22"/>
              </w:rPr>
            </w:pPr>
          </w:p>
        </w:tc>
        <w:tc>
          <w:tcPr>
            <w:tcW w:w="7059" w:type="dxa"/>
            <w:shd w:val="clear" w:color="auto" w:fill="auto"/>
          </w:tcPr>
          <w:p w14:paraId="3F1FEE1D" w14:textId="77777777" w:rsidR="00105E6F" w:rsidRPr="00AC37F4" w:rsidRDefault="00105E6F" w:rsidP="0071440B">
            <w:pPr>
              <w:spacing w:beforeLines="50" w:before="120" w:afterLines="50"/>
              <w:rPr>
                <w:sz w:val="22"/>
              </w:rPr>
            </w:pPr>
            <w:bookmarkStart w:id="8" w:name="OLE_LINK178"/>
            <w:bookmarkStart w:id="9" w:name="OLE_LINK179"/>
            <w:bookmarkStart w:id="10" w:name="OLE_LINK16"/>
            <w:bookmarkStart w:id="11" w:name="OLE_LINK28"/>
            <w:bookmarkStart w:id="12" w:name="OLE_LINK33"/>
            <w:bookmarkStart w:id="13" w:name="OLE_LINK34"/>
            <w:bookmarkStart w:id="14" w:name="OLE_LINK35"/>
            <w:bookmarkStart w:id="15" w:name="OLE_LINK36"/>
            <w:bookmarkStart w:id="16" w:name="OLE_LINK37"/>
            <w:r w:rsidRPr="00AC37F4">
              <w:rPr>
                <w:b/>
                <w:sz w:val="22"/>
              </w:rPr>
              <w:t>AAC-PSSM</w:t>
            </w:r>
            <w:bookmarkEnd w:id="8"/>
            <w:bookmarkEnd w:id="9"/>
            <w:r w:rsidRPr="00AC37F4">
              <w:rPr>
                <w:sz w:val="22"/>
              </w:rPr>
              <w:t xml:space="preserve">, </w:t>
            </w:r>
            <w:r w:rsidR="00B808F3">
              <w:rPr>
                <w:sz w:val="22"/>
              </w:rPr>
              <w:t xml:space="preserve">and </w:t>
            </w:r>
            <w:r w:rsidRPr="00AC37F4">
              <w:rPr>
                <w:b/>
                <w:sz w:val="22"/>
              </w:rPr>
              <w:t>PSSM-AC</w:t>
            </w:r>
            <w:bookmarkEnd w:id="10"/>
            <w:bookmarkEnd w:id="11"/>
            <w:bookmarkEnd w:id="12"/>
            <w:bookmarkEnd w:id="13"/>
            <w:bookmarkEnd w:id="14"/>
            <w:bookmarkEnd w:id="15"/>
            <w:bookmarkEnd w:id="16"/>
          </w:p>
        </w:tc>
        <w:tc>
          <w:tcPr>
            <w:tcW w:w="2683" w:type="dxa"/>
            <w:shd w:val="clear" w:color="auto" w:fill="auto"/>
          </w:tcPr>
          <w:p w14:paraId="46FEA335" w14:textId="46A5593F" w:rsidR="00105E6F" w:rsidRPr="00AC37F4" w:rsidRDefault="00105E6F" w:rsidP="000D2AAD">
            <w:pPr>
              <w:spacing w:beforeLines="50" w:before="120" w:afterLines="50"/>
              <w:rPr>
                <w:sz w:val="22"/>
              </w:rPr>
            </w:pPr>
            <w:r w:rsidRPr="00AC37F4">
              <w:rPr>
                <w:sz w:val="22"/>
              </w:rPr>
              <w:fldChar w:fldCharType="begin"/>
            </w:r>
            <w:r w:rsidRPr="00AC37F4">
              <w:rPr>
                <w:sz w:val="22"/>
              </w:rPr>
              <w:instrText xml:space="preserve"> ADDIN EN.CITE &lt;EndNote&gt;&lt;Cite&gt;&lt;Author&gt;Liu&lt;/Author&gt;&lt;Year&gt;2012&lt;/Year&gt;&lt;RecNum&gt;157&lt;/RecNum&gt;&lt;DisplayText&gt;(Liu, et al., 2012)&lt;/DisplayText&gt;&lt;record&gt;&lt;rec-number&gt;157&lt;/rec-number&gt;&lt;foreign-keys&gt;&lt;key app="EN" db-id="wxswdse9azxtsie5xr9xv5tketed2sxdptrr"&gt;157&lt;/key&gt;&lt;key app="ENWeb" db-id=""&gt;0&lt;/key&gt;&lt;/foreign-keys&gt;&lt;ref-type name="Journal Article"&gt;17&lt;/ref-type&gt;&lt;contributors&gt;&lt;authors&gt;&lt;author&gt;Liu, T.&lt;/author&gt;&lt;author&gt;Geng, X.&lt;/author&gt;&lt;author&gt;Zheng, X.&lt;/author&gt;&lt;author&gt;Li, R.&lt;/author&gt;&lt;author&gt;Wang, J.&lt;/author&gt;&lt;/authors&gt;&lt;/contributors&gt;&lt;auth-address&gt;College of Information Sciences and Engineering, Shandong Agricultural University, Taian, 271018, China.&lt;/auth-address&gt;&lt;titles&gt;&lt;title&gt;Accurate prediction of protein structural class using auto covariance transformation of PSI-BLAST profiles&lt;/title&gt;&lt;secondary-title&gt;Amino Acids&lt;/secondary-title&gt;&lt;alt-title&gt;Amino acids&lt;/alt-title&gt;&lt;/titles&gt;&lt;periodical&gt;&lt;full-title&gt;Amino Acids&lt;/full-title&gt;&lt;abbr-1&gt;Amino acids&lt;/abbr-1&gt;&lt;/periodical&gt;&lt;alt-periodical&gt;&lt;full-title&gt;Amino Acids&lt;/full-title&gt;&lt;abbr-1&gt;Amino acids&lt;/abbr-1&gt;&lt;/alt-periodical&gt;&lt;pages&gt;2243-9&lt;/pages&gt;&lt;volume&gt;42&lt;/volume&gt;&lt;number&gt;6&lt;/number&gt;&lt;keywords&gt;&lt;keyword&gt;Computational Biology/*methods&lt;/keyword&gt;&lt;keyword&gt;Databases, Protein&lt;/keyword&gt;&lt;keyword&gt;Proteins/*chemistry/classification&lt;/keyword&gt;&lt;keyword&gt;Sequence Alignment&lt;/keyword&gt;&lt;keyword&gt;Sequence Analysis, Protein&lt;/keyword&gt;&lt;keyword&gt;*Software&lt;/keyword&gt;&lt;keyword&gt;Support Vector Machine&lt;/keyword&gt;&lt;/keywords&gt;&lt;dates&gt;&lt;year&gt;2012&lt;/year&gt;&lt;pub-dates&gt;&lt;date&gt;Jun&lt;/date&gt;&lt;/pub-dates&gt;&lt;/dates&gt;&lt;isbn&gt;1438-2199 (Electronic)&amp;#xD;0939-4451 (Linking)&lt;/isbn&gt;&lt;accession-num&gt;21698456&lt;/accession-num&gt;&lt;urls&gt;&lt;related-urls&gt;&lt;url&gt;http://www.ncbi.nlm.nih.gov/pubmed/21698456&lt;/url&gt;&lt;url&gt;http://link.springer.com/article/10.1007%2Fs00726-011-0964-5&lt;/url&gt;&lt;/related-urls&gt;&lt;/urls&gt;&lt;electronic-resource-num&gt;10.1007/s00726-011-0964-5&lt;/electronic-resource-num&gt;&lt;/record&gt;&lt;/Cite&gt;&lt;/EndNote&gt;</w:instrText>
            </w:r>
            <w:r w:rsidRPr="00AC37F4">
              <w:rPr>
                <w:sz w:val="22"/>
              </w:rPr>
              <w:fldChar w:fldCharType="separate"/>
            </w:r>
            <w:r w:rsidRPr="00AC37F4">
              <w:rPr>
                <w:noProof/>
                <w:sz w:val="22"/>
              </w:rPr>
              <w:t>(</w:t>
            </w:r>
            <w:hyperlink w:anchor="_ENREF_44" w:tooltip="Liu, 2012 #157" w:history="1">
              <w:r w:rsidR="000D2AAD" w:rsidRPr="00AC37F4">
                <w:rPr>
                  <w:noProof/>
                  <w:sz w:val="22"/>
                </w:rPr>
                <w:t>Liu, et al., 2012</w:t>
              </w:r>
            </w:hyperlink>
            <w:r w:rsidRPr="00AC37F4">
              <w:rPr>
                <w:noProof/>
                <w:sz w:val="22"/>
              </w:rPr>
              <w:t>)</w:t>
            </w:r>
            <w:r w:rsidRPr="00AC37F4">
              <w:rPr>
                <w:sz w:val="22"/>
              </w:rPr>
              <w:fldChar w:fldCharType="end"/>
            </w:r>
          </w:p>
        </w:tc>
      </w:tr>
      <w:tr w:rsidR="00F03FF4" w:rsidRPr="000443FA" w14:paraId="5E9504DD" w14:textId="77777777" w:rsidTr="00471586">
        <w:trPr>
          <w:trHeight w:val="450"/>
          <w:jc w:val="center"/>
        </w:trPr>
        <w:tc>
          <w:tcPr>
            <w:tcW w:w="1741" w:type="dxa"/>
            <w:vMerge/>
            <w:shd w:val="clear" w:color="auto" w:fill="auto"/>
          </w:tcPr>
          <w:p w14:paraId="5E72E201" w14:textId="77777777" w:rsidR="00105E6F" w:rsidRPr="00AC37F4" w:rsidRDefault="00105E6F" w:rsidP="0071440B">
            <w:pPr>
              <w:spacing w:beforeLines="50" w:before="120" w:afterLines="50"/>
              <w:rPr>
                <w:b/>
                <w:sz w:val="22"/>
              </w:rPr>
            </w:pPr>
          </w:p>
        </w:tc>
        <w:tc>
          <w:tcPr>
            <w:tcW w:w="7059" w:type="dxa"/>
            <w:shd w:val="clear" w:color="auto" w:fill="auto"/>
          </w:tcPr>
          <w:p w14:paraId="785530C1" w14:textId="77777777" w:rsidR="00105E6F" w:rsidRPr="00AC37F4" w:rsidRDefault="00105E6F" w:rsidP="0071440B">
            <w:pPr>
              <w:spacing w:beforeLines="50" w:before="120" w:afterLines="50"/>
              <w:rPr>
                <w:sz w:val="22"/>
              </w:rPr>
            </w:pPr>
            <w:r w:rsidRPr="00AC37F4">
              <w:rPr>
                <w:sz w:val="22"/>
              </w:rPr>
              <w:t xml:space="preserve">AAC, </w:t>
            </w:r>
            <w:r w:rsidR="00B808F3">
              <w:rPr>
                <w:sz w:val="22"/>
              </w:rPr>
              <w:t xml:space="preserve">and </w:t>
            </w:r>
            <w:r w:rsidRPr="00AC37F4">
              <w:rPr>
                <w:b/>
                <w:sz w:val="22"/>
              </w:rPr>
              <w:t>PSSM</w:t>
            </w:r>
          </w:p>
        </w:tc>
        <w:tc>
          <w:tcPr>
            <w:tcW w:w="2683" w:type="dxa"/>
            <w:shd w:val="clear" w:color="auto" w:fill="auto"/>
          </w:tcPr>
          <w:p w14:paraId="773C47A2" w14:textId="488B027E" w:rsidR="00105E6F" w:rsidRPr="00AC37F4" w:rsidRDefault="00105E6F" w:rsidP="000D2AAD">
            <w:pPr>
              <w:spacing w:beforeLines="50" w:before="120" w:afterLines="50"/>
              <w:rPr>
                <w:sz w:val="22"/>
              </w:rPr>
            </w:pPr>
            <w:r w:rsidRPr="00AC37F4">
              <w:rPr>
                <w:sz w:val="22"/>
              </w:rPr>
              <w:fldChar w:fldCharType="begin"/>
            </w:r>
            <w:r w:rsidRPr="00AC37F4">
              <w:rPr>
                <w:sz w:val="22"/>
              </w:rPr>
              <w:instrText xml:space="preserve"> ADDIN EN.CITE &lt;EndNote&gt;&lt;Cite&gt;&lt;Author&gt;Chen&lt;/Author&gt;&lt;Year&gt;2008&lt;/Year&gt;&lt;RecNum&gt;1509&lt;/RecNum&gt;&lt;DisplayText&gt;(Chen, et al., 2008)&lt;/DisplayText&gt;&lt;record&gt;&lt;rec-number&gt;1509&lt;/rec-number&gt;&lt;foreign-keys&gt;&lt;key app="EN" db-id="wxswdse9azxtsie5xr9xv5tketed2sxdptrr"&gt;1509&lt;/key&gt;&lt;/foreign-keys&gt;&lt;ref-type name="Journal Article"&gt;17&lt;/ref-type&gt;&lt;contributors&gt;&lt;authors&gt;&lt;author&gt;Chen, KE&lt;/author&gt;&lt;author&gt;Kurgan, Lukasz A&lt;/author&gt;&lt;author&gt;Ruan, Jishou&lt;/author&gt;&lt;/authors&gt;&lt;/contributors&gt;&lt;titles&gt;&lt;title&gt;Prediction of protein structural class using novel evolutionary collocation</w:instrText>
            </w:r>
            <w:r w:rsidRPr="00AC37F4">
              <w:rPr>
                <w:rFonts w:ascii="Calibri" w:eastAsia="Calibri" w:hAnsi="Calibri" w:cs="Calibri"/>
                <w:sz w:val="22"/>
              </w:rPr>
              <w:instrText>‐</w:instrText>
            </w:r>
            <w:r w:rsidRPr="00AC37F4">
              <w:rPr>
                <w:sz w:val="22"/>
              </w:rPr>
              <w:instrText>based sequence representation&lt;/title&gt;&lt;secondary-title&gt;Journal of computational chemistry&lt;/secondary-title&gt;&lt;/titles&gt;&lt;periodical&gt;&lt;full-title&gt;J Comput Chem&lt;/full-title&gt;&lt;abbr-1&gt;Journal of computational chemistry&lt;/abbr-1&gt;&lt;/periodical&gt;&lt;pages&gt;1596-1604&lt;/pages&gt;&lt;volume&gt;29&lt;/volume&gt;&lt;number&gt;10&lt;/number&gt;&lt;dates&gt;&lt;year&gt;2008&lt;/year&gt;&lt;/dates&gt;&lt;isbn&gt;1096-987X&lt;/isbn&gt;&lt;urls&gt;&lt;/urls&gt;&lt;/record&gt;&lt;/Cite&gt;&lt;/EndNote&gt;</w:instrText>
            </w:r>
            <w:r w:rsidRPr="00AC37F4">
              <w:rPr>
                <w:sz w:val="22"/>
              </w:rPr>
              <w:fldChar w:fldCharType="separate"/>
            </w:r>
            <w:r w:rsidRPr="00AC37F4">
              <w:rPr>
                <w:noProof/>
                <w:sz w:val="22"/>
              </w:rPr>
              <w:t>(</w:t>
            </w:r>
            <w:hyperlink w:anchor="_ENREF_8" w:tooltip="Chen, 2008 #1509" w:history="1">
              <w:r w:rsidR="000D2AAD" w:rsidRPr="00AC37F4">
                <w:rPr>
                  <w:noProof/>
                  <w:sz w:val="22"/>
                </w:rPr>
                <w:t>Chen, et al., 2008</w:t>
              </w:r>
            </w:hyperlink>
            <w:r w:rsidRPr="00AC37F4">
              <w:rPr>
                <w:noProof/>
                <w:sz w:val="22"/>
              </w:rPr>
              <w:t>)</w:t>
            </w:r>
            <w:r w:rsidRPr="00AC37F4">
              <w:rPr>
                <w:sz w:val="22"/>
              </w:rPr>
              <w:fldChar w:fldCharType="end"/>
            </w:r>
          </w:p>
        </w:tc>
      </w:tr>
      <w:tr w:rsidR="00F03FF4" w:rsidRPr="000443FA" w14:paraId="5FC3ED63" w14:textId="77777777" w:rsidTr="00471586">
        <w:trPr>
          <w:jc w:val="center"/>
        </w:trPr>
        <w:tc>
          <w:tcPr>
            <w:tcW w:w="1741" w:type="dxa"/>
            <w:vMerge/>
            <w:shd w:val="clear" w:color="auto" w:fill="auto"/>
          </w:tcPr>
          <w:p w14:paraId="15E88B99" w14:textId="77777777" w:rsidR="00105E6F" w:rsidRPr="00AC37F4" w:rsidRDefault="00105E6F" w:rsidP="0071440B">
            <w:pPr>
              <w:spacing w:beforeLines="50" w:before="120" w:afterLines="50"/>
              <w:rPr>
                <w:b/>
                <w:sz w:val="22"/>
              </w:rPr>
            </w:pPr>
          </w:p>
        </w:tc>
        <w:tc>
          <w:tcPr>
            <w:tcW w:w="7059" w:type="dxa"/>
            <w:shd w:val="clear" w:color="auto" w:fill="auto"/>
          </w:tcPr>
          <w:p w14:paraId="154022FC" w14:textId="77777777" w:rsidR="00105E6F" w:rsidRPr="00AC37F4" w:rsidRDefault="00105E6F" w:rsidP="00B808F3">
            <w:pPr>
              <w:spacing w:beforeLines="50" w:before="120" w:afterLines="50"/>
              <w:rPr>
                <w:sz w:val="22"/>
              </w:rPr>
            </w:pPr>
            <w:r w:rsidRPr="00AC37F4">
              <w:rPr>
                <w:b/>
                <w:sz w:val="22"/>
              </w:rPr>
              <w:t>AAC-PSSM</w:t>
            </w:r>
            <w:r w:rsidRPr="00AC37F4">
              <w:rPr>
                <w:sz w:val="22"/>
              </w:rPr>
              <w:t xml:space="preserve">, </w:t>
            </w:r>
            <w:r w:rsidRPr="00AC37F4">
              <w:rPr>
                <w:b/>
                <w:sz w:val="22"/>
              </w:rPr>
              <w:t>PSSM-AC</w:t>
            </w:r>
            <w:r w:rsidRPr="00AC37F4">
              <w:rPr>
                <w:sz w:val="22"/>
              </w:rPr>
              <w:t xml:space="preserve">, </w:t>
            </w:r>
            <w:r w:rsidR="000B4BAF" w:rsidRPr="00AC37F4">
              <w:rPr>
                <w:sz w:val="22"/>
              </w:rPr>
              <w:t>c</w:t>
            </w:r>
            <w:r w:rsidRPr="00AC37F4">
              <w:rPr>
                <w:sz w:val="22"/>
              </w:rPr>
              <w:t xml:space="preserve">onsensus sequence descriptors, </w:t>
            </w:r>
            <w:r w:rsidR="00B808F3">
              <w:rPr>
                <w:sz w:val="22"/>
              </w:rPr>
              <w:t xml:space="preserve">and  </w:t>
            </w:r>
            <w:r w:rsidRPr="00AC37F4">
              <w:rPr>
                <w:sz w:val="22"/>
              </w:rPr>
              <w:t xml:space="preserve">physicochemical </w:t>
            </w:r>
            <w:bookmarkStart w:id="17" w:name="OLE_LINK38"/>
            <w:bookmarkStart w:id="18" w:name="OLE_LINK39"/>
            <w:bookmarkStart w:id="19" w:name="OLE_LINK40"/>
            <w:bookmarkStart w:id="20" w:name="OLE_LINK45"/>
            <w:r w:rsidR="00B808F3">
              <w:rPr>
                <w:sz w:val="22"/>
              </w:rPr>
              <w:t>property features</w:t>
            </w:r>
            <w:bookmarkEnd w:id="17"/>
            <w:bookmarkEnd w:id="18"/>
            <w:bookmarkEnd w:id="19"/>
            <w:bookmarkEnd w:id="20"/>
          </w:p>
        </w:tc>
        <w:tc>
          <w:tcPr>
            <w:tcW w:w="2683" w:type="dxa"/>
            <w:shd w:val="clear" w:color="auto" w:fill="auto"/>
          </w:tcPr>
          <w:p w14:paraId="588ACC14" w14:textId="67E5C418" w:rsidR="00105E6F" w:rsidRPr="00AC37F4" w:rsidRDefault="00105E6F" w:rsidP="000D2AAD">
            <w:pPr>
              <w:spacing w:beforeLines="50" w:before="120" w:afterLines="50"/>
              <w:rPr>
                <w:sz w:val="22"/>
              </w:rPr>
            </w:pPr>
            <w:r w:rsidRPr="00AC37F4">
              <w:rPr>
                <w:sz w:val="22"/>
              </w:rPr>
              <w:fldChar w:fldCharType="begin"/>
            </w:r>
            <w:r w:rsidRPr="00AC37F4">
              <w:rPr>
                <w:sz w:val="22"/>
              </w:rPr>
              <w:instrText xml:space="preserve"> ADDIN EN.CITE &lt;EndNote&gt;&lt;Cite&gt;&lt;Author&gt;Dehzangi&lt;/Author&gt;&lt;Year&gt;2013&lt;/Year&gt;&lt;RecNum&gt;1517&lt;/RecNum&gt;&lt;DisplayText&gt;(Dehzangi, et al., 2013)&lt;/DisplayText&gt;&lt;record&gt;&lt;rec-number&gt;1517&lt;/rec-number&gt;&lt;foreign-keys&gt;&lt;key app="EN" db-id="wxswdse9azxtsie5xr9xv5tketed2sxdptrr"&gt;1517&lt;/key&gt;&lt;/foreign-keys&gt;&lt;ref-type name="Journal Article"&gt;17&lt;/ref-type&gt;&lt;contributors&gt;&lt;authors&gt;&lt;author&gt;Dehzangi, Abdollah&lt;/author&gt;&lt;author&gt;Paliwal, Kuldip&lt;/author&gt;&lt;author&gt;Sharma, Alok&lt;/author&gt;&lt;author&gt;Dehzangi, Omid&lt;/author&gt;&lt;author&gt;Sattar, Abdul&lt;/author&gt;&lt;/authors&gt;&lt;/contributors&gt;&lt;titles&gt;&lt;title&gt;A combination of feature extraction methods with an ensemble of different classifiers for protein structural class prediction problem&lt;/title&gt;&lt;secondary-title&gt;IEEE/ACM transactions on computational biology and bioinformatics&lt;/secondary-title&gt;&lt;/titles&gt;&lt;periodical&gt;&lt;full-title&gt;IEEE/ACM Transactions on Computational Biology and Bioinformatics&lt;/full-title&gt;&lt;/periodical&gt;&lt;pages&gt;564-575&lt;/pages&gt;&lt;volume&gt;10&lt;/volume&gt;&lt;number&gt;3&lt;/number&gt;&lt;dates&gt;&lt;year&gt;2013&lt;/year&gt;&lt;/dates&gt;&lt;isbn&gt;1545-5963&lt;/isbn&gt;&lt;urls&gt;&lt;/urls&gt;&lt;/record&gt;&lt;/Cite&gt;&lt;/EndNote&gt;</w:instrText>
            </w:r>
            <w:r w:rsidRPr="00AC37F4">
              <w:rPr>
                <w:sz w:val="22"/>
              </w:rPr>
              <w:fldChar w:fldCharType="separate"/>
            </w:r>
            <w:r w:rsidRPr="00AC37F4">
              <w:rPr>
                <w:noProof/>
                <w:sz w:val="22"/>
              </w:rPr>
              <w:t>(</w:t>
            </w:r>
            <w:hyperlink w:anchor="_ENREF_18" w:tooltip="Dehzangi, 2013 #1517" w:history="1">
              <w:r w:rsidR="000D2AAD" w:rsidRPr="00AC37F4">
                <w:rPr>
                  <w:noProof/>
                  <w:sz w:val="22"/>
                </w:rPr>
                <w:t>Dehzangi, et al., 2013</w:t>
              </w:r>
            </w:hyperlink>
            <w:r w:rsidRPr="00AC37F4">
              <w:rPr>
                <w:noProof/>
                <w:sz w:val="22"/>
              </w:rPr>
              <w:t>)</w:t>
            </w:r>
            <w:r w:rsidRPr="00AC37F4">
              <w:rPr>
                <w:sz w:val="22"/>
              </w:rPr>
              <w:fldChar w:fldCharType="end"/>
            </w:r>
          </w:p>
        </w:tc>
      </w:tr>
      <w:tr w:rsidR="00F03FF4" w:rsidRPr="000443FA" w14:paraId="351C5F7A" w14:textId="77777777" w:rsidTr="00471586">
        <w:trPr>
          <w:jc w:val="center"/>
        </w:trPr>
        <w:tc>
          <w:tcPr>
            <w:tcW w:w="1741" w:type="dxa"/>
            <w:vMerge/>
            <w:shd w:val="clear" w:color="auto" w:fill="auto"/>
          </w:tcPr>
          <w:p w14:paraId="7A76CBCC" w14:textId="77777777" w:rsidR="00105E6F" w:rsidRPr="00AC37F4" w:rsidRDefault="00105E6F" w:rsidP="0071440B">
            <w:pPr>
              <w:spacing w:beforeLines="50" w:before="120" w:afterLines="50"/>
              <w:rPr>
                <w:b/>
                <w:sz w:val="22"/>
              </w:rPr>
            </w:pPr>
          </w:p>
        </w:tc>
        <w:tc>
          <w:tcPr>
            <w:tcW w:w="7059" w:type="dxa"/>
            <w:shd w:val="clear" w:color="auto" w:fill="auto"/>
          </w:tcPr>
          <w:p w14:paraId="3A755356" w14:textId="77777777" w:rsidR="00105E6F" w:rsidRPr="00AC37F4" w:rsidRDefault="00105E6F" w:rsidP="0071440B">
            <w:pPr>
              <w:spacing w:beforeLines="50" w:before="120" w:afterLines="50"/>
              <w:rPr>
                <w:sz w:val="22"/>
              </w:rPr>
            </w:pPr>
            <w:r w:rsidRPr="00AC37F4">
              <w:rPr>
                <w:b/>
                <w:sz w:val="22"/>
              </w:rPr>
              <w:t>RPSSM</w:t>
            </w:r>
            <w:r w:rsidRPr="00AC37F4">
              <w:rPr>
                <w:sz w:val="22"/>
              </w:rPr>
              <w:t xml:space="preserve">, </w:t>
            </w:r>
            <w:r w:rsidR="00B808F3">
              <w:rPr>
                <w:sz w:val="22"/>
              </w:rPr>
              <w:t xml:space="preserve">and </w:t>
            </w:r>
            <w:r w:rsidRPr="00AC37F4">
              <w:rPr>
                <w:sz w:val="22"/>
              </w:rPr>
              <w:t>secondary structure</w:t>
            </w:r>
            <w:r w:rsidR="00DE0566" w:rsidRPr="00AC37F4">
              <w:rPr>
                <w:sz w:val="22"/>
              </w:rPr>
              <w:t>s</w:t>
            </w:r>
          </w:p>
        </w:tc>
        <w:tc>
          <w:tcPr>
            <w:tcW w:w="2683" w:type="dxa"/>
            <w:shd w:val="clear" w:color="auto" w:fill="auto"/>
          </w:tcPr>
          <w:p w14:paraId="420AD865" w14:textId="222F7F50" w:rsidR="00105E6F" w:rsidRPr="00AC37F4" w:rsidRDefault="00105E6F" w:rsidP="000D2AAD">
            <w:pPr>
              <w:spacing w:beforeLines="50" w:before="120" w:afterLines="50"/>
              <w:rPr>
                <w:sz w:val="22"/>
              </w:rPr>
            </w:pPr>
            <w:r w:rsidRPr="00AC37F4">
              <w:rPr>
                <w:sz w:val="22"/>
              </w:rPr>
              <w:fldChar w:fldCharType="begin"/>
            </w:r>
            <w:r w:rsidRPr="00AC37F4">
              <w:rPr>
                <w:sz w:val="22"/>
              </w:rPr>
              <w:instrText xml:space="preserve"> ADDIN EN.CITE &lt;EndNote&gt;&lt;Cite&gt;&lt;Author&gt;Ding&lt;/Author&gt;&lt;Year&gt;2014&lt;/Year&gt;&lt;RecNum&gt;89&lt;/RecNum&gt;&lt;DisplayText&gt;(Ding, et al., 2014)&lt;/DisplayText&gt;&lt;record&gt;&lt;rec-number&gt;89&lt;/rec-number&gt;&lt;foreign-keys&gt;&lt;key app="EN" db-id="wxswdse9azxtsie5xr9xv5tketed2sxdptrr"&gt;89&lt;/key&gt;&lt;key app="ENWeb" db-id=""&gt;0&lt;/key&gt;&lt;/foreign-keys&gt;&lt;ref-type name="Journal Article"&gt;17&lt;/ref-type&gt;&lt;contributors&gt;&lt;authors&gt;&lt;author&gt;Ding, S.&lt;/author&gt;&lt;author&gt;Li, Y.&lt;/author&gt;&lt;author&gt;Shi, Z.&lt;/author&gt;&lt;author&gt;Yan, S.&lt;/author&gt;&lt;/authors&gt;&lt;/contributors&gt;&lt;auth-address&gt;Department of Sciences, Dalian Nationalities University, Dalian, Liaoning 116600, PR China. Electronic address: sunnyday1979@163.com.&amp;#xD;College of Life Sciences, Zhejiang Sci-Tech University, Hangzhou, Zhejiang 310018, PR China.&lt;/auth-address&gt;&lt;titles&gt;&lt;title&gt;A protein structural classes prediction method based on predicted secondary structure and PSI-BLAST profile&lt;/title&gt;&lt;secondary-title&gt;Biochimie&lt;/secondary-title&gt;&lt;alt-title&gt;Biochimie&lt;/alt-title&gt;&lt;/titles&gt;&lt;periodical&gt;&lt;full-title&gt;Biochimie&lt;/full-title&gt;&lt;abbr-1&gt;Biochimie&lt;/abbr-1&gt;&lt;/periodical&gt;&lt;alt-periodical&gt;&lt;full-title&gt;Biochimie&lt;/full-title&gt;&lt;abbr-1&gt;Biochimie&lt;/abbr-1&gt;&lt;/alt-periodical&gt;&lt;pages&gt;60-5&lt;/pages&gt;&lt;volume&gt;97&lt;/volume&gt;&lt;keywords&gt;&lt;keyword&gt;*Algorithms&lt;/keyword&gt;&lt;keyword&gt;Amino Acid Sequence&lt;/keyword&gt;&lt;keyword&gt;Artificial Intelligence&lt;/keyword&gt;&lt;keyword&gt;Databases, Protein&lt;/keyword&gt;&lt;keyword&gt;Molecular Sequence Data&lt;/keyword&gt;&lt;keyword&gt;*Position-Specific Scoring Matrices&lt;/keyword&gt;&lt;keyword&gt;Protein Folding&lt;/keyword&gt;&lt;keyword&gt;Protein Structure, Secondary&lt;/keyword&gt;&lt;keyword&gt;*Proteins/chemistry/classification&lt;/keyword&gt;&lt;keyword&gt;Sequence Alignment&lt;/keyword&gt;&lt;keyword&gt;*Software&lt;/keyword&gt;&lt;/keywords&gt;&lt;dates&gt;&lt;year&gt;2014&lt;/year&gt;&lt;pub-dates&gt;&lt;date&gt;Feb&lt;/date&gt;&lt;/pub-dates&gt;&lt;/dates&gt;&lt;isbn&gt;1638-6183 (Electronic)&amp;#xD;0300-9084 (Linking)&lt;/isbn&gt;&lt;accession-num&gt;24067326&lt;/accession-num&gt;&lt;urls&gt;&lt;related-urls&gt;&lt;url&gt;http://www.ncbi.nlm.nih.gov/pubmed/24067326&lt;/url&gt;&lt;/related-urls&gt;&lt;/urls&gt;&lt;electronic-resource-num&gt;10.1016/j.biochi.2013.09.013&lt;/electronic-resource-num&gt;&lt;/record&gt;&lt;/Cite&gt;&lt;/EndNote&gt;</w:instrText>
            </w:r>
            <w:r w:rsidRPr="00AC37F4">
              <w:rPr>
                <w:sz w:val="22"/>
              </w:rPr>
              <w:fldChar w:fldCharType="separate"/>
            </w:r>
            <w:r w:rsidRPr="00AC37F4">
              <w:rPr>
                <w:noProof/>
                <w:sz w:val="22"/>
              </w:rPr>
              <w:t>(</w:t>
            </w:r>
            <w:hyperlink w:anchor="_ENREF_20" w:tooltip="Ding, 2014 #89" w:history="1">
              <w:r w:rsidR="000D2AAD" w:rsidRPr="00AC37F4">
                <w:rPr>
                  <w:noProof/>
                  <w:sz w:val="22"/>
                </w:rPr>
                <w:t>Ding, et al., 2014</w:t>
              </w:r>
            </w:hyperlink>
            <w:r w:rsidRPr="00AC37F4">
              <w:rPr>
                <w:noProof/>
                <w:sz w:val="22"/>
              </w:rPr>
              <w:t>)</w:t>
            </w:r>
            <w:r w:rsidRPr="00AC37F4">
              <w:rPr>
                <w:sz w:val="22"/>
              </w:rPr>
              <w:fldChar w:fldCharType="end"/>
            </w:r>
          </w:p>
        </w:tc>
      </w:tr>
      <w:tr w:rsidR="00F03FF4" w:rsidRPr="000443FA" w14:paraId="3DE5C30B" w14:textId="77777777" w:rsidTr="00471586">
        <w:trPr>
          <w:jc w:val="center"/>
        </w:trPr>
        <w:tc>
          <w:tcPr>
            <w:tcW w:w="1741" w:type="dxa"/>
            <w:vMerge/>
            <w:shd w:val="clear" w:color="auto" w:fill="auto"/>
          </w:tcPr>
          <w:p w14:paraId="1C879B6C" w14:textId="77777777" w:rsidR="00105E6F" w:rsidRPr="00AC37F4" w:rsidRDefault="00105E6F" w:rsidP="0071440B">
            <w:pPr>
              <w:spacing w:beforeLines="50" w:before="120" w:afterLines="50"/>
              <w:rPr>
                <w:b/>
                <w:sz w:val="22"/>
              </w:rPr>
            </w:pPr>
          </w:p>
        </w:tc>
        <w:tc>
          <w:tcPr>
            <w:tcW w:w="7059" w:type="dxa"/>
            <w:shd w:val="clear" w:color="auto" w:fill="auto"/>
          </w:tcPr>
          <w:p w14:paraId="19623862" w14:textId="77777777" w:rsidR="00105E6F" w:rsidRPr="00AC37F4" w:rsidRDefault="00105E6F" w:rsidP="0071440B">
            <w:pPr>
              <w:spacing w:beforeLines="50" w:before="120" w:afterLines="50"/>
              <w:rPr>
                <w:b/>
                <w:sz w:val="22"/>
              </w:rPr>
            </w:pPr>
            <w:bookmarkStart w:id="21" w:name="OLE_LINK15"/>
            <w:bookmarkStart w:id="22" w:name="OLE_LINK24"/>
            <w:bookmarkStart w:id="23" w:name="OLE_LINK25"/>
            <w:bookmarkStart w:id="24" w:name="OLE_LINK26"/>
            <w:r w:rsidRPr="00AC37F4">
              <w:rPr>
                <w:b/>
                <w:sz w:val="22"/>
              </w:rPr>
              <w:t>tri-gram-PSSM</w:t>
            </w:r>
            <w:bookmarkEnd w:id="21"/>
            <w:bookmarkEnd w:id="22"/>
            <w:bookmarkEnd w:id="23"/>
            <w:bookmarkEnd w:id="24"/>
          </w:p>
        </w:tc>
        <w:tc>
          <w:tcPr>
            <w:tcW w:w="2683" w:type="dxa"/>
            <w:shd w:val="clear" w:color="auto" w:fill="auto"/>
          </w:tcPr>
          <w:p w14:paraId="6819B947" w14:textId="7B55E5D6" w:rsidR="00105E6F" w:rsidRPr="00AC37F4" w:rsidRDefault="00105E6F" w:rsidP="000D2AAD">
            <w:pPr>
              <w:spacing w:beforeLines="50" w:before="120" w:afterLines="50"/>
              <w:rPr>
                <w:sz w:val="22"/>
              </w:rPr>
            </w:pPr>
            <w:r w:rsidRPr="00AC37F4">
              <w:rPr>
                <w:sz w:val="22"/>
              </w:rPr>
              <w:fldChar w:fldCharType="begin"/>
            </w:r>
            <w:r w:rsidRPr="00AC37F4">
              <w:rPr>
                <w:sz w:val="22"/>
              </w:rPr>
              <w:instrText xml:space="preserve"> ADDIN EN.CITE &lt;EndNote&gt;&lt;Cite&gt;&lt;Author&gt;Tao&lt;/Author&gt;&lt;Year&gt;2015&lt;/Year&gt;&lt;RecNum&gt;51&lt;/RecNum&gt;&lt;DisplayText&gt;(Tao, et al., 2015)&lt;/DisplayText&gt;&lt;record&gt;&lt;rec-number&gt;51&lt;/rec-number&gt;&lt;foreign-keys&gt;&lt;key app="EN" db-id="wxswdse9azxtsie5xr9xv5tketed2sxdptrr"&gt;51&lt;/key&gt;&lt;key app="ENWeb" db-id=""&gt;0&lt;/key&gt;&lt;/foreign-keys&gt;&lt;ref-type name="Journal Article"&gt;17&lt;/ref-type&gt;&lt;contributors&gt;&lt;authors&gt;&lt;author&gt;Tao, P.&lt;/author&gt;&lt;author&gt;Liu, T.&lt;/author&gt;&lt;author&gt;Li, X.&lt;/author&gt;&lt;author&gt;Chen, L.&lt;/author&gt;&lt;/authors&gt;&lt;/contributors&gt;&lt;auth-address&gt;College of Food Science and Technology, Shanghai Ocean University, Shanghai, 201306, China.&lt;/auth-address&gt;&lt;titles&gt;&lt;title&gt;Prediction of protein structural class using tri-gram probabilities of position-specific scoring matrix and recursive feature elimination&lt;/title&gt;&lt;secondary-title&gt;Amino Acids&lt;/secondary-title&gt;&lt;alt-title&gt;Amino acids&lt;/alt-title&gt;&lt;/titles&gt;&lt;periodical&gt;&lt;full-title&gt;Amino Acids&lt;/full-title&gt;&lt;abbr-1&gt;Amino acids&lt;/abbr-1&gt;&lt;/periodical&gt;&lt;alt-periodical&gt;&lt;full-title&gt;Amino Acids&lt;/full-title&gt;&lt;abbr-1&gt;Amino acids&lt;/abbr-1&gt;&lt;/alt-periodical&gt;&lt;pages&gt;461-8&lt;/pages&gt;&lt;volume&gt;47&lt;/volume&gt;&lt;number&gt;3&lt;/number&gt;&lt;keywords&gt;&lt;keyword&gt;*Databases, Protein&lt;/keyword&gt;&lt;keyword&gt;Protein Structure, Tertiary&lt;/keyword&gt;&lt;keyword&gt;Proteins/*chemistry/*genetics&lt;/keyword&gt;&lt;keyword&gt;*Software&lt;/keyword&gt;&lt;/keywords&gt;&lt;dates&gt;&lt;year&gt;2015&lt;/year&gt;&lt;pub-dates&gt;&lt;date&gt;Mar&lt;/date&gt;&lt;/pub-dates&gt;&lt;/dates&gt;&lt;isbn&gt;1438-2199 (Electronic)&amp;#xD;0939-4451 (Linking)&lt;/isbn&gt;&lt;accession-num&gt;25583603&lt;/accession-num&gt;&lt;urls&gt;&lt;related-urls&gt;&lt;url&gt;http://www.ncbi.nlm.nih.gov/pubmed/25583603&lt;/url&gt;&lt;url&gt;http://link.springer.com/article/10.1007%2Fs00726-014-1878-9&lt;/url&gt;&lt;/related-urls&gt;&lt;/urls&gt;&lt;electronic-resource-num&gt;10.1007/s00726-014-1878-9&lt;/electronic-resource-num&gt;&lt;/record&gt;&lt;/Cite&gt;&lt;/EndNote&gt;</w:instrText>
            </w:r>
            <w:r w:rsidRPr="00AC37F4">
              <w:rPr>
                <w:sz w:val="22"/>
              </w:rPr>
              <w:fldChar w:fldCharType="separate"/>
            </w:r>
            <w:r w:rsidRPr="00AC37F4">
              <w:rPr>
                <w:noProof/>
                <w:sz w:val="22"/>
              </w:rPr>
              <w:t>(</w:t>
            </w:r>
            <w:hyperlink w:anchor="_ENREF_63" w:tooltip="Tao, 2015 #51" w:history="1">
              <w:r w:rsidR="000D2AAD" w:rsidRPr="00AC37F4">
                <w:rPr>
                  <w:noProof/>
                  <w:sz w:val="22"/>
                </w:rPr>
                <w:t>Tao, et al., 2015</w:t>
              </w:r>
            </w:hyperlink>
            <w:r w:rsidRPr="00AC37F4">
              <w:rPr>
                <w:noProof/>
                <w:sz w:val="22"/>
              </w:rPr>
              <w:t>)</w:t>
            </w:r>
            <w:r w:rsidRPr="00AC37F4">
              <w:rPr>
                <w:sz w:val="22"/>
              </w:rPr>
              <w:fldChar w:fldCharType="end"/>
            </w:r>
          </w:p>
        </w:tc>
      </w:tr>
      <w:tr w:rsidR="00F03FF4" w:rsidRPr="000443FA" w14:paraId="149290C5" w14:textId="77777777" w:rsidTr="00471586">
        <w:trPr>
          <w:jc w:val="center"/>
        </w:trPr>
        <w:tc>
          <w:tcPr>
            <w:tcW w:w="1741" w:type="dxa"/>
            <w:vMerge/>
            <w:shd w:val="clear" w:color="auto" w:fill="auto"/>
          </w:tcPr>
          <w:p w14:paraId="32784634" w14:textId="77777777" w:rsidR="00105E6F" w:rsidRPr="00AC37F4" w:rsidRDefault="00105E6F" w:rsidP="0071440B">
            <w:pPr>
              <w:spacing w:beforeLines="50" w:before="120" w:afterLines="50"/>
              <w:rPr>
                <w:b/>
                <w:sz w:val="22"/>
              </w:rPr>
            </w:pPr>
          </w:p>
        </w:tc>
        <w:tc>
          <w:tcPr>
            <w:tcW w:w="7059" w:type="dxa"/>
            <w:shd w:val="clear" w:color="auto" w:fill="auto"/>
          </w:tcPr>
          <w:p w14:paraId="4B29FE20" w14:textId="77777777" w:rsidR="00105E6F" w:rsidRPr="00AC37F4" w:rsidRDefault="00105E6F" w:rsidP="00B808F3">
            <w:pPr>
              <w:spacing w:beforeLines="50" w:before="120" w:afterLines="50"/>
              <w:rPr>
                <w:sz w:val="22"/>
              </w:rPr>
            </w:pPr>
            <w:r w:rsidRPr="00AC37F4">
              <w:rPr>
                <w:b/>
                <w:sz w:val="22"/>
              </w:rPr>
              <w:t>PSSM</w:t>
            </w:r>
            <w:r w:rsidRPr="00AC37F4">
              <w:rPr>
                <w:sz w:val="22"/>
              </w:rPr>
              <w:t xml:space="preserve">, physicochemical </w:t>
            </w:r>
            <w:bookmarkStart w:id="25" w:name="OLE_LINK27"/>
            <w:bookmarkStart w:id="26" w:name="OLE_LINK56"/>
            <w:bookmarkStart w:id="27" w:name="OLE_LINK57"/>
            <w:bookmarkStart w:id="28" w:name="OLE_LINK58"/>
            <w:bookmarkStart w:id="29" w:name="OLE_LINK59"/>
            <w:bookmarkStart w:id="30" w:name="OLE_LINK60"/>
            <w:bookmarkStart w:id="31" w:name="OLE_LINK61"/>
            <w:r w:rsidR="00B808F3">
              <w:rPr>
                <w:sz w:val="22"/>
              </w:rPr>
              <w:t>property features</w:t>
            </w:r>
            <w:bookmarkEnd w:id="25"/>
            <w:bookmarkEnd w:id="26"/>
            <w:bookmarkEnd w:id="27"/>
            <w:bookmarkEnd w:id="28"/>
            <w:bookmarkEnd w:id="29"/>
            <w:bookmarkEnd w:id="30"/>
            <w:bookmarkEnd w:id="31"/>
            <w:r w:rsidRPr="00AC37F4">
              <w:rPr>
                <w:sz w:val="22"/>
              </w:rPr>
              <w:t xml:space="preserve">, </w:t>
            </w:r>
            <w:r w:rsidR="00B808F3">
              <w:rPr>
                <w:sz w:val="22"/>
              </w:rPr>
              <w:t xml:space="preserve">and </w:t>
            </w:r>
            <w:r w:rsidRPr="00AC37F4">
              <w:rPr>
                <w:sz w:val="22"/>
              </w:rPr>
              <w:t xml:space="preserve">GO </w:t>
            </w:r>
            <w:r w:rsidR="00B808F3">
              <w:rPr>
                <w:sz w:val="22"/>
              </w:rPr>
              <w:t>feature d</w:t>
            </w:r>
            <w:r w:rsidRPr="00AC37F4">
              <w:rPr>
                <w:sz w:val="22"/>
              </w:rPr>
              <w:t>escriptors</w:t>
            </w:r>
          </w:p>
        </w:tc>
        <w:tc>
          <w:tcPr>
            <w:tcW w:w="2683" w:type="dxa"/>
            <w:shd w:val="clear" w:color="auto" w:fill="auto"/>
          </w:tcPr>
          <w:p w14:paraId="2506E52C" w14:textId="27876D99" w:rsidR="00105E6F" w:rsidRPr="00AC37F4" w:rsidRDefault="00105E6F" w:rsidP="000D2AAD">
            <w:pPr>
              <w:spacing w:beforeLines="50" w:before="120" w:afterLines="50"/>
              <w:rPr>
                <w:sz w:val="22"/>
              </w:rPr>
            </w:pPr>
            <w:r w:rsidRPr="00AC37F4">
              <w:rPr>
                <w:sz w:val="22"/>
              </w:rPr>
              <w:fldChar w:fldCharType="begin">
                <w:fldData xml:space="preserve">PEVuZE5vdGU+PENpdGU+PEF1dGhvcj5MaTwvQXV0aG9yPjxZZWFyPjIwMTQ8L1llYXI+PFJlY051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</w:fldData>
              </w:fldChar>
            </w:r>
            <w:r w:rsidRPr="00AC37F4">
              <w:rPr>
                <w:sz w:val="22"/>
              </w:rPr>
              <w:instrText xml:space="preserve"> ADDIN EN.CITE </w:instrText>
            </w:r>
            <w:r w:rsidRPr="00AC37F4">
              <w:rPr>
                <w:sz w:val="22"/>
              </w:rPr>
              <w:fldChar w:fldCharType="begin">
                <w:fldData xml:space="preserve">PEVuZE5vdGU+PENpdGU+PEF1dGhvcj5MaTwvQXV0aG9yPjxZZWFyPjIwMTQ8L1llYXI+PFJlY051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</w:fldData>
              </w:fldChar>
            </w:r>
            <w:r w:rsidRPr="00AC37F4">
              <w:rPr>
                <w:sz w:val="22"/>
              </w:rPr>
              <w:instrText xml:space="preserve"> ADDIN EN.CITE.DATA </w:instrText>
            </w:r>
            <w:r w:rsidRPr="00AC37F4">
              <w:rPr>
                <w:sz w:val="22"/>
              </w:rPr>
            </w:r>
            <w:r w:rsidRPr="00AC37F4">
              <w:rPr>
                <w:sz w:val="22"/>
              </w:rPr>
              <w:fldChar w:fldCharType="end"/>
            </w:r>
            <w:r w:rsidRPr="00AC37F4">
              <w:rPr>
                <w:sz w:val="22"/>
              </w:rPr>
            </w:r>
            <w:r w:rsidRPr="00AC37F4">
              <w:rPr>
                <w:sz w:val="22"/>
              </w:rPr>
              <w:fldChar w:fldCharType="separate"/>
            </w:r>
            <w:r w:rsidRPr="00AC37F4">
              <w:rPr>
                <w:noProof/>
                <w:sz w:val="22"/>
              </w:rPr>
              <w:t>(</w:t>
            </w:r>
            <w:hyperlink w:anchor="_ENREF_43" w:tooltip="Li, 2014 #71" w:history="1">
              <w:r w:rsidR="000D2AAD" w:rsidRPr="00AC37F4">
                <w:rPr>
                  <w:noProof/>
                  <w:sz w:val="22"/>
                </w:rPr>
                <w:t>Li, et al., 2014</w:t>
              </w:r>
            </w:hyperlink>
            <w:r w:rsidRPr="00AC37F4">
              <w:rPr>
                <w:noProof/>
                <w:sz w:val="22"/>
              </w:rPr>
              <w:t>)</w:t>
            </w:r>
            <w:r w:rsidRPr="00AC37F4">
              <w:rPr>
                <w:sz w:val="22"/>
              </w:rPr>
              <w:fldChar w:fldCharType="end"/>
            </w:r>
          </w:p>
        </w:tc>
      </w:tr>
      <w:tr w:rsidR="00F03FF4" w:rsidRPr="000443FA" w14:paraId="3A036208" w14:textId="77777777" w:rsidTr="00471586">
        <w:trPr>
          <w:jc w:val="center"/>
        </w:trPr>
        <w:tc>
          <w:tcPr>
            <w:tcW w:w="1741" w:type="dxa"/>
            <w:vMerge/>
            <w:shd w:val="clear" w:color="auto" w:fill="auto"/>
          </w:tcPr>
          <w:p w14:paraId="55C8897E" w14:textId="77777777" w:rsidR="00105E6F" w:rsidRPr="00AC37F4" w:rsidRDefault="00105E6F" w:rsidP="0071440B">
            <w:pPr>
              <w:spacing w:beforeLines="50" w:before="120" w:afterLines="50"/>
              <w:rPr>
                <w:b/>
                <w:sz w:val="22"/>
              </w:rPr>
            </w:pPr>
          </w:p>
        </w:tc>
        <w:tc>
          <w:tcPr>
            <w:tcW w:w="7059" w:type="dxa"/>
            <w:shd w:val="clear" w:color="auto" w:fill="auto"/>
          </w:tcPr>
          <w:p w14:paraId="094F7BE5" w14:textId="77777777" w:rsidR="00105E6F" w:rsidRPr="00AC37F4" w:rsidRDefault="00105E6F" w:rsidP="0071440B">
            <w:pPr>
              <w:spacing w:beforeLines="50" w:before="120" w:afterLines="50"/>
              <w:rPr>
                <w:b/>
                <w:sz w:val="22"/>
              </w:rPr>
            </w:pPr>
            <w:r w:rsidRPr="00AC37F4">
              <w:rPr>
                <w:b/>
                <w:sz w:val="22"/>
              </w:rPr>
              <w:t>EDP</w:t>
            </w:r>
            <w:r w:rsidRPr="00AC37F4">
              <w:rPr>
                <w:sz w:val="22"/>
              </w:rPr>
              <w:t xml:space="preserve">, </w:t>
            </w:r>
            <w:r w:rsidRPr="00AC37F4">
              <w:rPr>
                <w:b/>
                <w:sz w:val="22"/>
              </w:rPr>
              <w:t>EEDP</w:t>
            </w:r>
            <w:r w:rsidRPr="00AC37F4">
              <w:rPr>
                <w:sz w:val="22"/>
              </w:rPr>
              <w:t xml:space="preserve">, </w:t>
            </w:r>
            <w:r w:rsidR="00B808F3">
              <w:rPr>
                <w:sz w:val="22"/>
              </w:rPr>
              <w:t xml:space="preserve">and </w:t>
            </w:r>
            <w:r w:rsidRPr="00AC37F4">
              <w:rPr>
                <w:b/>
                <w:sz w:val="22"/>
              </w:rPr>
              <w:t>MEDP</w:t>
            </w:r>
          </w:p>
        </w:tc>
        <w:tc>
          <w:tcPr>
            <w:tcW w:w="2683" w:type="dxa"/>
            <w:shd w:val="clear" w:color="auto" w:fill="auto"/>
          </w:tcPr>
          <w:p w14:paraId="4950C0DB" w14:textId="15E94A4F" w:rsidR="00105E6F" w:rsidRPr="00AC37F4" w:rsidRDefault="00105E6F" w:rsidP="000D2AAD">
            <w:pPr>
              <w:spacing w:beforeLines="50" w:before="120" w:afterLines="50"/>
              <w:rPr>
                <w:sz w:val="22"/>
              </w:rPr>
            </w:pPr>
            <w:r w:rsidRPr="00AC37F4">
              <w:rPr>
                <w:sz w:val="22"/>
              </w:rPr>
              <w:fldChar w:fldCharType="begin">
                <w:fldData xml:space="preserve">PEVuZE5vdGU+PENpdGU+PEF1dGhvcj5aaGFuZzwvQXV0aG9yPjxZZWFyPjIwMTQ8L1llYXI+PFJl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</w:fldData>
              </w:fldChar>
            </w:r>
            <w:r w:rsidRPr="00AC37F4">
              <w:rPr>
                <w:sz w:val="22"/>
              </w:rPr>
              <w:instrText xml:space="preserve"> ADDIN EN.CITE </w:instrText>
            </w:r>
            <w:r w:rsidRPr="00AC37F4">
              <w:rPr>
                <w:sz w:val="22"/>
              </w:rPr>
              <w:fldChar w:fldCharType="begin">
                <w:fldData xml:space="preserve">PEVuZE5vdGU+PENpdGU+PEF1dGhvcj5aaGFuZzwvQXV0aG9yPjxZZWFyPjIwMTQ8L1llYXI+PFJl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</w:fldData>
              </w:fldChar>
            </w:r>
            <w:r w:rsidRPr="00AC37F4">
              <w:rPr>
                <w:sz w:val="22"/>
              </w:rPr>
              <w:instrText xml:space="preserve"> ADDIN EN.CITE.DATA </w:instrText>
            </w:r>
            <w:r w:rsidRPr="00AC37F4">
              <w:rPr>
                <w:sz w:val="22"/>
              </w:rPr>
            </w:r>
            <w:r w:rsidRPr="00AC37F4">
              <w:rPr>
                <w:sz w:val="22"/>
              </w:rPr>
              <w:fldChar w:fldCharType="end"/>
            </w:r>
            <w:r w:rsidRPr="00AC37F4">
              <w:rPr>
                <w:sz w:val="22"/>
              </w:rPr>
            </w:r>
            <w:r w:rsidRPr="00AC37F4">
              <w:rPr>
                <w:sz w:val="22"/>
              </w:rPr>
              <w:fldChar w:fldCharType="separate"/>
            </w:r>
            <w:r w:rsidRPr="00AC37F4">
              <w:rPr>
                <w:noProof/>
                <w:sz w:val="22"/>
              </w:rPr>
              <w:t>(</w:t>
            </w:r>
            <w:hyperlink w:anchor="_ENREF_74" w:tooltip="Zhang, 2014 #446" w:history="1">
              <w:r w:rsidR="000D2AAD" w:rsidRPr="00AC37F4">
                <w:rPr>
                  <w:noProof/>
                  <w:sz w:val="22"/>
                </w:rPr>
                <w:t>Zhang, et al., 2014</w:t>
              </w:r>
            </w:hyperlink>
            <w:r w:rsidRPr="00AC37F4">
              <w:rPr>
                <w:noProof/>
                <w:sz w:val="22"/>
              </w:rPr>
              <w:t>)</w:t>
            </w:r>
            <w:r w:rsidRPr="00AC37F4">
              <w:rPr>
                <w:sz w:val="22"/>
              </w:rPr>
              <w:fldChar w:fldCharType="end"/>
            </w:r>
          </w:p>
        </w:tc>
      </w:tr>
      <w:tr w:rsidR="00F03FF4" w:rsidRPr="000443FA" w14:paraId="508BDDD9" w14:textId="77777777" w:rsidTr="00471586">
        <w:trPr>
          <w:jc w:val="center"/>
        </w:trPr>
        <w:tc>
          <w:tcPr>
            <w:tcW w:w="1741" w:type="dxa"/>
            <w:vMerge/>
            <w:shd w:val="clear" w:color="auto" w:fill="auto"/>
          </w:tcPr>
          <w:p w14:paraId="2ED4A9E5" w14:textId="77777777" w:rsidR="00105E6F" w:rsidRPr="00AC37F4" w:rsidRDefault="00105E6F" w:rsidP="0071440B">
            <w:pPr>
              <w:spacing w:beforeLines="50" w:before="120" w:afterLines="50"/>
              <w:rPr>
                <w:b/>
                <w:sz w:val="22"/>
              </w:rPr>
            </w:pPr>
          </w:p>
        </w:tc>
        <w:tc>
          <w:tcPr>
            <w:tcW w:w="7059" w:type="dxa"/>
            <w:shd w:val="clear" w:color="auto" w:fill="auto"/>
          </w:tcPr>
          <w:p w14:paraId="2F8679A1" w14:textId="77777777" w:rsidR="00105E6F" w:rsidRPr="00AC37F4" w:rsidRDefault="00105E6F" w:rsidP="0071440B">
            <w:pPr>
              <w:spacing w:beforeLines="50" w:before="120" w:afterLines="50"/>
              <w:rPr>
                <w:b/>
                <w:sz w:val="22"/>
              </w:rPr>
            </w:pPr>
            <w:r w:rsidRPr="00AC37F4">
              <w:rPr>
                <w:b/>
                <w:sz w:val="22"/>
              </w:rPr>
              <w:t>AAC-PSSM</w:t>
            </w:r>
            <w:r w:rsidRPr="00AC37F4">
              <w:rPr>
                <w:sz w:val="22"/>
              </w:rPr>
              <w:t xml:space="preserve">, </w:t>
            </w:r>
            <w:r w:rsidRPr="00AC37F4">
              <w:rPr>
                <w:b/>
                <w:sz w:val="22"/>
              </w:rPr>
              <w:t>TPC</w:t>
            </w:r>
            <w:r w:rsidRPr="00AC37F4">
              <w:rPr>
                <w:sz w:val="22"/>
              </w:rPr>
              <w:t xml:space="preserve">, </w:t>
            </w:r>
            <w:r w:rsidR="00B808F3">
              <w:rPr>
                <w:sz w:val="22"/>
              </w:rPr>
              <w:t xml:space="preserve">and </w:t>
            </w:r>
            <w:r w:rsidRPr="00AC37F4">
              <w:rPr>
                <w:b/>
                <w:sz w:val="22"/>
              </w:rPr>
              <w:t>AATP</w:t>
            </w:r>
          </w:p>
        </w:tc>
        <w:tc>
          <w:tcPr>
            <w:tcW w:w="2683" w:type="dxa"/>
            <w:shd w:val="clear" w:color="auto" w:fill="auto"/>
          </w:tcPr>
          <w:p w14:paraId="54F4DB3F" w14:textId="0EEA9A31" w:rsidR="00105E6F" w:rsidRPr="00AC37F4" w:rsidRDefault="00105E6F" w:rsidP="000D2AAD">
            <w:pPr>
              <w:spacing w:beforeLines="50" w:before="120" w:afterLines="50"/>
              <w:rPr>
                <w:sz w:val="22"/>
              </w:rPr>
            </w:pPr>
            <w:r w:rsidRPr="00AC37F4">
              <w:rPr>
                <w:sz w:val="22"/>
              </w:rPr>
              <w:fldChar w:fldCharType="begin"/>
            </w:r>
            <w:r w:rsidRPr="00AC37F4">
              <w:rPr>
                <w:sz w:val="22"/>
              </w:rPr>
              <w:instrText xml:space="preserve"> ADDIN EN.CITE &lt;EndNote&gt;&lt;Cite&gt;&lt;Author&gt;Zhang&lt;/Author&gt;&lt;Year&gt;2012&lt;/Year&gt;&lt;RecNum&gt;130&lt;/RecNum&gt;&lt;DisplayText&gt;(Zhang, et al., 2012)&lt;/DisplayText&gt;&lt;record&gt;&lt;rec-number&gt;130&lt;/rec-number&gt;&lt;foreign-keys&gt;&lt;key app="EN" db-id="wxswdse9azxtsie5xr9xv5tketed2sxdptrr"&gt;130&lt;/key&gt;&lt;key app="ENWeb" db-id=""&gt;0&lt;/key&gt;&lt;/foreign-keys&gt;&lt;ref-type name="Journal Article"&gt;17&lt;/ref-type&gt;&lt;contributors&gt;&lt;authors&gt;&lt;author&gt;Zhang, S.&lt;/author&gt;&lt;author&gt;Ye, F.&lt;/author&gt;&lt;author&gt;Yuan, X.&lt;/author&gt;&lt;/authors&gt;&lt;/contributors&gt;&lt;auth-address&gt;Department of Mathematics, Xidian University, Xi&amp;apos;an, P.R. China. zhangsl@xidian.edu.cn&lt;/auth-address&gt;&lt;titles&gt;&lt;title&gt;Using principal component analysis and support vector machine to predict protein structural class for low-similarity sequences via PSSM&lt;/title&gt;&lt;secondary-title&gt;J Biomol Struct Dyn&lt;/secondary-title&gt;&lt;alt-title&gt;Journal of biomolecular structure &amp;amp; dynamics&lt;/alt-title&gt;&lt;/titles&gt;&lt;periodical&gt;&lt;full-title&gt;J Biomol Struct Dyn&lt;/full-title&gt;&lt;abbr-1&gt;Journal of biomolecular structure &amp;amp; dynamics&lt;/abbr-1&gt;&lt;/periodical&gt;&lt;alt-periodical&gt;&lt;full-title&gt;J Biomol Struct Dyn&lt;/full-title&gt;&lt;abbr-1&gt;Journal of biomolecular structure &amp;amp; dynamics&lt;/abbr-1&gt;&lt;/alt-periodical&gt;&lt;pages&gt;634-42&lt;/pages&gt;&lt;volume&gt;29&lt;/volume&gt;&lt;number&gt;6&lt;/number&gt;&lt;keywords&gt;&lt;keyword&gt;Amino Acid Sequence&lt;/keyword&gt;&lt;keyword&gt;Databases, Protein&lt;/keyword&gt;&lt;keyword&gt;*Principal Component Analysis&lt;/keyword&gt;&lt;keyword&gt;Protein Conformation&lt;/keyword&gt;&lt;keyword&gt;Proteins/*chemistry/classification/metabolism&lt;/keyword&gt;&lt;keyword&gt;Sequence Analysis, Protein/methods&lt;/keyword&gt;&lt;keyword&gt;*Support Vector Machine&lt;/keyword&gt;&lt;/keywords&gt;&lt;dates&gt;&lt;year&gt;2012&lt;/year&gt;&lt;/dates&gt;&lt;isbn&gt;1538-0254 (Electronic)&amp;#xD;0739-1102 (Linking)&lt;/isbn&gt;&lt;accession-num&gt;22545994&lt;/accession-num&gt;&lt;urls&gt;&lt;related-urls&gt;&lt;url&gt;http://www.ncbi.nlm.nih.gov/pubmed/22545994&lt;/url&gt;&lt;/related-urls&gt;&lt;/urls&gt;&lt;electronic-resource-num&gt;10.1080/07391102.2011.672627&lt;/electronic-resource-num&gt;&lt;/record&gt;&lt;/Cite&gt;&lt;/EndNote&gt;</w:instrText>
            </w:r>
            <w:r w:rsidRPr="00AC37F4">
              <w:rPr>
                <w:sz w:val="22"/>
              </w:rPr>
              <w:fldChar w:fldCharType="separate"/>
            </w:r>
            <w:r w:rsidRPr="00AC37F4">
              <w:rPr>
                <w:noProof/>
                <w:sz w:val="22"/>
              </w:rPr>
              <w:t>(</w:t>
            </w:r>
            <w:hyperlink w:anchor="_ENREF_76" w:tooltip="Zhang, 2012 #130" w:history="1">
              <w:r w:rsidR="000D2AAD" w:rsidRPr="00AC37F4">
                <w:rPr>
                  <w:noProof/>
                  <w:sz w:val="22"/>
                </w:rPr>
                <w:t>Zhang, et al., 2012</w:t>
              </w:r>
            </w:hyperlink>
            <w:r w:rsidRPr="00AC37F4">
              <w:rPr>
                <w:noProof/>
                <w:sz w:val="22"/>
              </w:rPr>
              <w:t>)</w:t>
            </w:r>
            <w:r w:rsidRPr="00AC37F4">
              <w:rPr>
                <w:sz w:val="22"/>
              </w:rPr>
              <w:fldChar w:fldCharType="end"/>
            </w:r>
          </w:p>
        </w:tc>
      </w:tr>
      <w:tr w:rsidR="00F03FF4" w:rsidRPr="000443FA" w14:paraId="17E92AD9" w14:textId="77777777" w:rsidTr="00471586">
        <w:trPr>
          <w:jc w:val="center"/>
        </w:trPr>
        <w:tc>
          <w:tcPr>
            <w:tcW w:w="1741" w:type="dxa"/>
            <w:vMerge/>
            <w:shd w:val="clear" w:color="auto" w:fill="auto"/>
          </w:tcPr>
          <w:p w14:paraId="20CA9F22" w14:textId="77777777" w:rsidR="00105E6F" w:rsidRPr="00AC37F4" w:rsidRDefault="00105E6F" w:rsidP="0071440B">
            <w:pPr>
              <w:spacing w:beforeLines="50" w:before="120" w:afterLines="50"/>
              <w:rPr>
                <w:b/>
                <w:sz w:val="22"/>
              </w:rPr>
            </w:pPr>
          </w:p>
        </w:tc>
        <w:tc>
          <w:tcPr>
            <w:tcW w:w="7059" w:type="dxa"/>
            <w:shd w:val="clear" w:color="auto" w:fill="auto"/>
          </w:tcPr>
          <w:p w14:paraId="184791E7" w14:textId="77777777" w:rsidR="00105E6F" w:rsidRPr="00AC37F4" w:rsidRDefault="00105E6F" w:rsidP="0071440B">
            <w:pPr>
              <w:spacing w:beforeLines="50" w:before="120" w:afterLines="50"/>
              <w:rPr>
                <w:b/>
                <w:sz w:val="22"/>
              </w:rPr>
            </w:pPr>
            <w:r w:rsidRPr="00AC37F4">
              <w:rPr>
                <w:b/>
                <w:sz w:val="22"/>
              </w:rPr>
              <w:t>PSSM</w:t>
            </w:r>
          </w:p>
        </w:tc>
        <w:tc>
          <w:tcPr>
            <w:tcW w:w="2683" w:type="dxa"/>
            <w:shd w:val="clear" w:color="auto" w:fill="auto"/>
          </w:tcPr>
          <w:p w14:paraId="0CB50763" w14:textId="452EFAE2" w:rsidR="00105E6F" w:rsidRPr="00AC37F4" w:rsidRDefault="00105E6F" w:rsidP="000D2AAD">
            <w:pPr>
              <w:spacing w:beforeLines="50" w:before="120" w:afterLines="50"/>
              <w:rPr>
                <w:sz w:val="22"/>
              </w:rPr>
            </w:pPr>
            <w:r w:rsidRPr="00AC37F4">
              <w:rPr>
                <w:sz w:val="22"/>
              </w:rPr>
              <w:fldChar w:fldCharType="begin"/>
            </w:r>
            <w:r w:rsidRPr="00AC37F4">
              <w:rPr>
                <w:sz w:val="22"/>
              </w:rPr>
              <w:instrText xml:space="preserve"> ADDIN EN.CITE &lt;EndNote&gt;&lt;Cite&gt;&lt;Author&gt;Xia&lt;/Author&gt;&lt;Year&gt;2012&lt;/Year&gt;&lt;RecNum&gt;124&lt;/RecNum&gt;&lt;DisplayText&gt;(Xia, et al., 2012)&lt;/DisplayText&gt;&lt;record&gt;&lt;rec-number&gt;124&lt;/rec-number&gt;&lt;foreign-keys&gt;&lt;key app="EN" db-id="wxswdse9azxtsie5xr9xv5tketed2sxdptrr"&gt;124&lt;/key&gt;&lt;key app="ENWeb" db-id=""&gt;0&lt;/key&gt;&lt;/foreign-keys&gt;&lt;ref-type name="Journal Article"&gt;17&lt;/ref-type&gt;&lt;contributors&gt;&lt;authors&gt;&lt;author&gt;Xia, X. Y.&lt;/author&gt;&lt;author&gt;Ge, M.&lt;/author&gt;&lt;author&gt;Wang, Z. X.&lt;/author&gt;&lt;author&gt;Pan, X. M.&lt;/author&gt;&lt;/authors&gt;&lt;/contributors&gt;&lt;auth-address&gt;Ministry of Education, The Key Laboratory of Bioinformatics, School of Life Sciences, Tsinghua University, Beijing, China.&lt;/auth-address&gt;&lt;titles&gt;&lt;title&gt;Accurate prediction of protein structural class&lt;/title&gt;&lt;secondary-title&gt;PLoS One&lt;/secondary-title&gt;&lt;alt-title&gt;PloS one&lt;/alt-title&gt;&lt;/titles&gt;&lt;periodical&gt;&lt;full-title&gt;PLoS One&lt;/full-title&gt;&lt;abbr-1&gt;PloS one&lt;/abbr-1&gt;&lt;/periodical&gt;&lt;alt-periodical&gt;&lt;full-title&gt;PLoS One&lt;/full-title&gt;&lt;abbr-1&gt;PloS one&lt;/abbr-1&gt;&lt;/alt-periodical&gt;&lt;pages&gt;e37653&lt;/pages&gt;&lt;volume&gt;7&lt;/volume&gt;&lt;number&gt;6&lt;/number&gt;&lt;keywords&gt;&lt;keyword&gt;Computational Biology/*methods&lt;/keyword&gt;&lt;keyword&gt;Protein Conformation&lt;/keyword&gt;&lt;keyword&gt;Protein Structure, Tertiary&lt;/keyword&gt;&lt;keyword&gt;Proteins/*chemistry/*classification&lt;/keyword&gt;&lt;/keywords&gt;&lt;dates&gt;&lt;year&gt;2012&lt;/year&gt;&lt;/dates&gt;&lt;isbn&gt;1932-6203 (Electronic)&amp;#xD;1932-6203 (Linking)&lt;/isbn&gt;&lt;accession-num&gt;22723837&lt;/accession-num&gt;&lt;urls&gt;&lt;related-urls&gt;&lt;url&gt;http://www.ncbi.nlm.nih.gov/pubmed/22723837&lt;/url&gt;&lt;url&gt;http://journals.plos.org/plosone/article/asset?id=10.1371/journal.pone.0037653.PDF&lt;/url&gt;&lt;/related-urls&gt;&lt;/urls&gt;&lt;custom2&gt;3378576&lt;/custom2&gt;&lt;electronic-resource-num&gt;10.1371/journal.pone.0037653&lt;/electronic-resource-num&gt;&lt;/record&gt;&lt;/Cite&gt;&lt;/EndNote&gt;</w:instrText>
            </w:r>
            <w:r w:rsidRPr="00AC37F4">
              <w:rPr>
                <w:sz w:val="22"/>
              </w:rPr>
              <w:fldChar w:fldCharType="separate"/>
            </w:r>
            <w:r w:rsidRPr="00AC37F4">
              <w:rPr>
                <w:noProof/>
                <w:sz w:val="22"/>
              </w:rPr>
              <w:t>(</w:t>
            </w:r>
            <w:hyperlink w:anchor="_ENREF_68" w:tooltip="Xia, 2012 #124" w:history="1">
              <w:r w:rsidR="000D2AAD" w:rsidRPr="00AC37F4">
                <w:rPr>
                  <w:noProof/>
                  <w:sz w:val="22"/>
                </w:rPr>
                <w:t>Xia, et al., 2012</w:t>
              </w:r>
            </w:hyperlink>
            <w:r w:rsidRPr="00AC37F4">
              <w:rPr>
                <w:noProof/>
                <w:sz w:val="22"/>
              </w:rPr>
              <w:t>)</w:t>
            </w:r>
            <w:r w:rsidRPr="00AC37F4">
              <w:rPr>
                <w:sz w:val="22"/>
              </w:rPr>
              <w:fldChar w:fldCharType="end"/>
            </w:r>
          </w:p>
        </w:tc>
      </w:tr>
      <w:tr w:rsidR="00F03FF4" w:rsidRPr="000443FA" w14:paraId="0953015C" w14:textId="77777777" w:rsidTr="00471586">
        <w:trPr>
          <w:jc w:val="center"/>
        </w:trPr>
        <w:tc>
          <w:tcPr>
            <w:tcW w:w="1741" w:type="dxa"/>
            <w:vMerge w:val="restart"/>
            <w:shd w:val="clear" w:color="auto" w:fill="auto"/>
          </w:tcPr>
          <w:p w14:paraId="671D7E0D" w14:textId="30C220B8" w:rsidR="00A0226A" w:rsidRPr="00D5382B" w:rsidRDefault="00A0226A" w:rsidP="0071440B">
            <w:pPr>
              <w:spacing w:beforeLines="50" w:before="120" w:afterLines="50"/>
              <w:rPr>
                <w:b/>
                <w:sz w:val="22"/>
              </w:rPr>
            </w:pPr>
            <w:r w:rsidRPr="00AC37F4">
              <w:rPr>
                <w:b/>
                <w:sz w:val="22"/>
              </w:rPr>
              <w:t>Post-</w:t>
            </w:r>
            <w:r w:rsidR="00F57655" w:rsidRPr="00AC37F4">
              <w:rPr>
                <w:b/>
                <w:sz w:val="22"/>
              </w:rPr>
              <w:t>t</w:t>
            </w:r>
            <w:r w:rsidRPr="00AC37F4">
              <w:rPr>
                <w:b/>
                <w:sz w:val="22"/>
              </w:rPr>
              <w:t xml:space="preserve">ranslational </w:t>
            </w:r>
            <w:r w:rsidR="00F57655" w:rsidRPr="00AC37F4">
              <w:rPr>
                <w:b/>
                <w:sz w:val="22"/>
              </w:rPr>
              <w:t>m</w:t>
            </w:r>
            <w:r w:rsidRPr="00AC37F4">
              <w:rPr>
                <w:b/>
                <w:sz w:val="22"/>
              </w:rPr>
              <w:t>odification</w:t>
            </w:r>
            <w:r w:rsidR="002D4E6B">
              <w:rPr>
                <w:b/>
                <w:sz w:val="22"/>
              </w:rPr>
              <w:t xml:space="preserve"> </w:t>
            </w:r>
            <w:r w:rsidR="00F57655" w:rsidRPr="00D5382B">
              <w:rPr>
                <w:b/>
                <w:sz w:val="22"/>
              </w:rPr>
              <w:t>s</w:t>
            </w:r>
            <w:r w:rsidRPr="00D5382B">
              <w:rPr>
                <w:b/>
                <w:sz w:val="22"/>
              </w:rPr>
              <w:t xml:space="preserve">ite </w:t>
            </w:r>
            <w:r w:rsidR="00F57655" w:rsidRPr="00D5382B">
              <w:rPr>
                <w:b/>
                <w:sz w:val="22"/>
              </w:rPr>
              <w:t>p</w:t>
            </w:r>
            <w:r w:rsidRPr="00D5382B">
              <w:rPr>
                <w:b/>
                <w:sz w:val="22"/>
              </w:rPr>
              <w:t>rediction</w:t>
            </w:r>
          </w:p>
        </w:tc>
        <w:tc>
          <w:tcPr>
            <w:tcW w:w="7059" w:type="dxa"/>
            <w:shd w:val="clear" w:color="auto" w:fill="auto"/>
          </w:tcPr>
          <w:p w14:paraId="7179B3E7" w14:textId="77777777" w:rsidR="00A0226A" w:rsidRPr="00D5382B" w:rsidRDefault="00A0226A" w:rsidP="0071440B">
            <w:pPr>
              <w:widowControl w:val="0"/>
              <w:autoSpaceDE w:val="0"/>
              <w:autoSpaceDN w:val="0"/>
              <w:adjustRightInd w:val="0"/>
              <w:spacing w:beforeLines="50" w:before="120" w:afterLines="50"/>
              <w:jc w:val="left"/>
              <w:rPr>
                <w:sz w:val="22"/>
                <w:lang w:eastAsia="zh-CN"/>
              </w:rPr>
            </w:pPr>
            <w:r w:rsidRPr="00D5382B">
              <w:rPr>
                <w:b/>
                <w:sz w:val="22"/>
              </w:rPr>
              <w:t>PSSM</w:t>
            </w:r>
            <w:r w:rsidRPr="00D5382B">
              <w:rPr>
                <w:sz w:val="22"/>
              </w:rPr>
              <w:t xml:space="preserve">, </w:t>
            </w:r>
            <w:r w:rsidRPr="00D5382B">
              <w:rPr>
                <w:sz w:val="22"/>
                <w:lang w:eastAsia="zh-CN"/>
              </w:rPr>
              <w:t>disorder score</w:t>
            </w:r>
            <w:r w:rsidR="002C4427" w:rsidRPr="00D5382B">
              <w:rPr>
                <w:sz w:val="22"/>
                <w:lang w:eastAsia="zh-CN"/>
              </w:rPr>
              <w:t>s</w:t>
            </w:r>
            <w:r w:rsidRPr="00D5382B">
              <w:rPr>
                <w:sz w:val="22"/>
                <w:lang w:eastAsia="zh-CN"/>
              </w:rPr>
              <w:t xml:space="preserve">, secondary structures, solvent accessibilities, AAIndex, </w:t>
            </w:r>
            <w:r w:rsidR="00B808F3">
              <w:rPr>
                <w:sz w:val="22"/>
                <w:lang w:eastAsia="zh-CN"/>
              </w:rPr>
              <w:t xml:space="preserve">and </w:t>
            </w:r>
            <w:r w:rsidRPr="00D5382B">
              <w:rPr>
                <w:sz w:val="22"/>
                <w:lang w:eastAsia="zh-CN"/>
              </w:rPr>
              <w:t>AAC</w:t>
            </w:r>
          </w:p>
        </w:tc>
        <w:tc>
          <w:tcPr>
            <w:tcW w:w="2683" w:type="dxa"/>
            <w:shd w:val="clear" w:color="auto" w:fill="auto"/>
          </w:tcPr>
          <w:p w14:paraId="64F7966F" w14:textId="32F8C08B" w:rsidR="00A0226A" w:rsidRPr="00D5382B" w:rsidRDefault="00A0226A" w:rsidP="000D2AAD">
            <w:pPr>
              <w:spacing w:beforeLines="50" w:before="120" w:afterLines="50"/>
              <w:rPr>
                <w:sz w:val="22"/>
              </w:rPr>
            </w:pPr>
            <w:r w:rsidRPr="00D5382B">
              <w:rPr>
                <w:sz w:val="22"/>
              </w:rPr>
              <w:fldChar w:fldCharType="begin"/>
            </w:r>
            <w:r w:rsidRPr="00D5382B">
              <w:rPr>
                <w:sz w:val="22"/>
              </w:rPr>
              <w:instrText xml:space="preserve"> ADDIN EN.CITE &lt;EndNote&gt;&lt;Cite&gt;&lt;Author&gt;Jiang&lt;/Author&gt;&lt;Year&gt;2013&lt;/Year&gt;&lt;RecNum&gt;95&lt;/RecNum&gt;&lt;DisplayText&gt;(Jiang, et al., 2013)&lt;/DisplayText&gt;&lt;record&gt;&lt;rec-number&gt;95&lt;/rec-number&gt;&lt;foreign-keys&gt;&lt;key app="EN" db-id="wxswdse9azxtsie5xr9xv5tketed2sxdptrr"&gt;95&lt;/key&gt;&lt;key app="ENWeb" db-id=""&gt;0&lt;/key&gt;&lt;/foreign-keys&gt;&lt;ref-type name="Journal Article"&gt;17&lt;/ref-type&gt;&lt;contributors&gt;&lt;authors&gt;&lt;author&gt;Jiang, Y.&lt;/author&gt;&lt;author&gt;Li, B. Q.&lt;/author&gt;&lt;author&gt;Zhang, Y.&lt;/author&gt;&lt;author&gt;Feng, Y. M.&lt;/author&gt;&lt;author&gt;Gao, Y. F.&lt;/author&gt;&lt;author&gt;Zhang, N.&lt;/author&gt;&lt;author&gt;Cai, Y. D.&lt;/author&gt;&lt;/authors&gt;&lt;/contributors&gt;&lt;auth-address&gt;Department of Surgery, China-Japan Union Hospital of Jilin University, Changchun, P. R. China.&lt;/auth-address&gt;&lt;titles&gt;&lt;title&gt;Prediction and Analysis of Post-Translational Pyruvoyl Residue Modification Sites from Internal Serines in Proteins&lt;/title&gt;&lt;secondary-title&gt;PLoS One&lt;/secondary-title&gt;&lt;alt-title&gt;PloS one&lt;/alt-title&gt;&lt;/titles&gt;&lt;periodical&gt;&lt;full-title&gt;PLoS One&lt;/full-title&gt;&lt;abbr-1&gt;PloS one&lt;/abbr-1&gt;&lt;/periodical&gt;&lt;alt-periodical&gt;&lt;full-title&gt;PLoS One&lt;/full-title&gt;&lt;abbr-1&gt;PloS one&lt;/abbr-1&gt;&lt;/alt-periodical&gt;&lt;pages&gt;e66678&lt;/pages&gt;&lt;volume&gt;8&lt;/volume&gt;&lt;number&gt;6&lt;/number&gt;&lt;dates&gt;&lt;year&gt;2013&lt;/year&gt;&lt;/dates&gt;&lt;isbn&gt;1932-6203 (Electronic)&amp;#xD;1932-6203 (Linking)&lt;/isbn&gt;&lt;accession-num&gt;23805260&lt;/accession-num&gt;&lt;urls&gt;&lt;related-urls&gt;&lt;url&gt;http://www.ncbi.nlm.nih.gov/pubmed/23805260&lt;/url&gt;&lt;url&gt;http://journals.plos.org/plosone/article/asset?id=10.1371/journal.pone.0066678.PDF&lt;/url&gt;&lt;/related-urls&gt;&lt;/urls&gt;&lt;custom2&gt;3689656&lt;/custom2&gt;&lt;electronic-resource-num&gt;10.1371/journal.pone.0066678&lt;/electronic-resource-num&gt;&lt;/record&gt;&lt;/Cite&gt;&lt;/EndNote&gt;</w:instrText>
            </w:r>
            <w:r w:rsidRPr="00D5382B">
              <w:rPr>
                <w:sz w:val="22"/>
              </w:rPr>
              <w:fldChar w:fldCharType="separate"/>
            </w:r>
            <w:r w:rsidRPr="00D5382B">
              <w:rPr>
                <w:noProof/>
                <w:sz w:val="22"/>
              </w:rPr>
              <w:t>(</w:t>
            </w:r>
            <w:hyperlink w:anchor="_ENREF_34" w:tooltip="Jiang, 2013 #95" w:history="1">
              <w:r w:rsidR="000D2AAD" w:rsidRPr="00D5382B">
                <w:rPr>
                  <w:noProof/>
                  <w:sz w:val="22"/>
                </w:rPr>
                <w:t>Jiang, et al., 2013</w:t>
              </w:r>
            </w:hyperlink>
            <w:r w:rsidRPr="00D5382B">
              <w:rPr>
                <w:noProof/>
                <w:sz w:val="22"/>
              </w:rPr>
              <w:t>)</w:t>
            </w:r>
            <w:r w:rsidRPr="00D5382B">
              <w:rPr>
                <w:sz w:val="22"/>
              </w:rPr>
              <w:fldChar w:fldCharType="end"/>
            </w:r>
          </w:p>
        </w:tc>
      </w:tr>
      <w:tr w:rsidR="00F03FF4" w:rsidRPr="000443FA" w14:paraId="664A3469" w14:textId="77777777" w:rsidTr="00471586">
        <w:trPr>
          <w:jc w:val="center"/>
        </w:trPr>
        <w:tc>
          <w:tcPr>
            <w:tcW w:w="1741" w:type="dxa"/>
            <w:vMerge/>
            <w:shd w:val="clear" w:color="auto" w:fill="auto"/>
          </w:tcPr>
          <w:p w14:paraId="5067E284" w14:textId="77777777" w:rsidR="0094369F" w:rsidRPr="00D5382B" w:rsidRDefault="0094369F" w:rsidP="0071440B">
            <w:pPr>
              <w:spacing w:beforeLines="50" w:before="120" w:afterLines="50"/>
              <w:rPr>
                <w:b/>
                <w:sz w:val="22"/>
              </w:rPr>
            </w:pPr>
          </w:p>
        </w:tc>
        <w:tc>
          <w:tcPr>
            <w:tcW w:w="7059" w:type="dxa"/>
            <w:shd w:val="clear" w:color="auto" w:fill="auto"/>
          </w:tcPr>
          <w:p w14:paraId="3C69AF5B" w14:textId="77777777" w:rsidR="0094369F" w:rsidRPr="00744B49" w:rsidRDefault="008519FC" w:rsidP="0071440B">
            <w:pPr>
              <w:widowControl w:val="0"/>
              <w:autoSpaceDE w:val="0"/>
              <w:autoSpaceDN w:val="0"/>
              <w:adjustRightInd w:val="0"/>
              <w:spacing w:beforeLines="50" w:before="120" w:afterLines="50"/>
              <w:jc w:val="left"/>
              <w:rPr>
                <w:b/>
                <w:sz w:val="22"/>
                <w:lang w:val="en-AU" w:eastAsia="zh-CN"/>
              </w:rPr>
            </w:pPr>
            <w:r w:rsidRPr="00D5382B">
              <w:rPr>
                <w:sz w:val="22"/>
              </w:rPr>
              <w:t xml:space="preserve">AAC, AGG, BLOSUM62, </w:t>
            </w:r>
            <w:r w:rsidR="008A546B" w:rsidRPr="00D5382B">
              <w:rPr>
                <w:sz w:val="22"/>
              </w:rPr>
              <w:t>c</w:t>
            </w:r>
            <w:r w:rsidRPr="00D5382B">
              <w:rPr>
                <w:sz w:val="22"/>
              </w:rPr>
              <w:t xml:space="preserve">harge-hyd, CKSAAP, </w:t>
            </w:r>
            <w:r w:rsidR="006340A0" w:rsidRPr="00D5382B">
              <w:rPr>
                <w:sz w:val="22"/>
              </w:rPr>
              <w:t>b</w:t>
            </w:r>
            <w:r w:rsidRPr="00D5382B">
              <w:rPr>
                <w:sz w:val="22"/>
              </w:rPr>
              <w:t>inary</w:t>
            </w:r>
            <w:r w:rsidR="006340A0" w:rsidRPr="00D5382B">
              <w:rPr>
                <w:sz w:val="22"/>
              </w:rPr>
              <w:t xml:space="preserve"> p</w:t>
            </w:r>
            <w:r w:rsidRPr="00D5382B">
              <w:rPr>
                <w:sz w:val="22"/>
              </w:rPr>
              <w:t>rofile</w:t>
            </w:r>
            <w:r w:rsidR="00D1412D" w:rsidRPr="00D5382B">
              <w:rPr>
                <w:sz w:val="22"/>
              </w:rPr>
              <w:t>s</w:t>
            </w:r>
            <w:r w:rsidRPr="00D5382B">
              <w:rPr>
                <w:sz w:val="22"/>
              </w:rPr>
              <w:t>, disorder</w:t>
            </w:r>
            <w:r w:rsidR="00BA7F33" w:rsidRPr="00D5382B">
              <w:rPr>
                <w:sz w:val="22"/>
              </w:rPr>
              <w:t xml:space="preserve"> scores</w:t>
            </w:r>
            <w:r w:rsidRPr="00D5382B">
              <w:rPr>
                <w:sz w:val="22"/>
              </w:rPr>
              <w:t xml:space="preserve">, </w:t>
            </w:r>
            <w:r w:rsidR="0066625F" w:rsidRPr="00D5382B">
              <w:rPr>
                <w:sz w:val="22"/>
              </w:rPr>
              <w:t xml:space="preserve">KNN, </w:t>
            </w:r>
            <w:r w:rsidR="00B808F3">
              <w:rPr>
                <w:sz w:val="22"/>
              </w:rPr>
              <w:t xml:space="preserve">and </w:t>
            </w:r>
            <w:r w:rsidR="0066625F" w:rsidRPr="00D5382B">
              <w:rPr>
                <w:b/>
                <w:sz w:val="22"/>
              </w:rPr>
              <w:t>PSSM</w:t>
            </w:r>
          </w:p>
        </w:tc>
        <w:tc>
          <w:tcPr>
            <w:tcW w:w="2683" w:type="dxa"/>
            <w:shd w:val="clear" w:color="auto" w:fill="auto"/>
          </w:tcPr>
          <w:p w14:paraId="3D7901E3" w14:textId="7009ADA8" w:rsidR="0094369F" w:rsidRPr="00D5382B" w:rsidRDefault="008519FC" w:rsidP="000D2AAD">
            <w:pPr>
              <w:spacing w:beforeLines="50" w:before="120" w:afterLines="50"/>
              <w:rPr>
                <w:sz w:val="22"/>
              </w:rPr>
            </w:pPr>
            <w:r w:rsidRPr="00D5382B">
              <w:rPr>
                <w:sz w:val="22"/>
              </w:rPr>
              <w:fldChar w:fldCharType="begin"/>
            </w:r>
            <w:r w:rsidRPr="00D5382B">
              <w:rPr>
                <w:sz w:val="22"/>
              </w:rPr>
              <w:instrText xml:space="preserve"> ADDIN EN.CITE &lt;EndNote&gt;&lt;Cite&gt;&lt;Author&gt;Chen&lt;/Author&gt;&lt;Year&gt;2015&lt;/Year&gt;&lt;RecNum&gt;886&lt;/RecNum&gt;&lt;DisplayText&gt;(Chen, et al., 2015)&lt;/DisplayText&gt;&lt;record&gt;&lt;rec-number&gt;886&lt;/rec-number&gt;&lt;foreign-keys&gt;&lt;key app="EN" db-id="wxswdse9azxtsie5xr9xv5tketed2sxdptrr"&gt;886&lt;/key&gt;&lt;key app="ENWeb" db-id=""&gt;0&lt;/key&gt;&lt;/foreign-keys&gt;&lt;ref-type name="Journal Article"&gt;17&lt;/ref-type&gt;&lt;contributors&gt;&lt;authors&gt;&lt;author&gt;Chen, Z.&lt;/author&gt;&lt;author&gt;Zhou, Y.&lt;/author&gt;&lt;author&gt;Zhang, Z.&lt;/author&gt;&lt;author&gt;Song, J.&lt;/author&gt;&lt;/authors&gt;&lt;/contributors&gt;&lt;titles&gt;&lt;title&gt;Towards more accurate prediction of ubiquitination sites: a comprehensive review of current methods, tools and features&lt;/title&gt;&lt;secondary-title&gt;Brief Bioinform&lt;/secondary-title&gt;&lt;alt-title&gt;Briefings in bioinformatics&lt;/alt-title&gt;&lt;/titles&gt;&lt;periodical&gt;&lt;full-title&gt;Brief Bioinform&lt;/full-title&gt;&lt;abbr-1&gt;Briefings in bioinformatics&lt;/abbr-1&gt;&lt;/periodical&gt;&lt;alt-periodical&gt;&lt;full-title&gt;Brief Bioinform&lt;/full-title&gt;&lt;abbr-1&gt;Briefings in bioinformatics&lt;/abbr-1&gt;&lt;/alt-periodical&gt;&lt;pages&gt;640-57&lt;/pages&gt;&lt;volume&gt;16&lt;/volume&gt;&lt;number&gt;4&lt;/number&gt;&lt;keywords&gt;&lt;keyword&gt;Algorithms&lt;/keyword&gt;&lt;keyword&gt;Proteome&lt;/keyword&gt;&lt;keyword&gt;*Ubiquitination&lt;/keyword&gt;&lt;/keywords&gt;&lt;dates&gt;&lt;year&gt;2015&lt;/year&gt;&lt;pub-dates&gt;&lt;date&gt;Jul&lt;/date&gt;&lt;/pub-dates&gt;&lt;/dates&gt;&lt;isbn&gt;1477-4054 (Electronic)&amp;#xD;1467-5463 (Linking)&lt;/isbn&gt;&lt;accession-num&gt;25212598&lt;/accession-num&gt;&lt;urls&gt;&lt;related-urls&gt;&lt;url&gt;http://www.ncbi.nlm.nih.gov/pubmed/25212598&lt;/url&gt;&lt;/related-urls&gt;&lt;/urls&gt;&lt;electronic-resource-num&gt;10.1093/bib/bbu031&lt;/electronic-resource-num&gt;&lt;/record&gt;&lt;/Cite&gt;&lt;/EndNote&gt;</w:instrText>
            </w:r>
            <w:r w:rsidRPr="00D5382B">
              <w:rPr>
                <w:sz w:val="22"/>
              </w:rPr>
              <w:fldChar w:fldCharType="separate"/>
            </w:r>
            <w:r w:rsidRPr="00D5382B">
              <w:rPr>
                <w:noProof/>
                <w:sz w:val="22"/>
              </w:rPr>
              <w:t>(</w:t>
            </w:r>
            <w:hyperlink w:anchor="_ENREF_11" w:tooltip="Chen, 2015 #886" w:history="1">
              <w:r w:rsidR="000D2AAD" w:rsidRPr="00D5382B">
                <w:rPr>
                  <w:noProof/>
                  <w:sz w:val="22"/>
                </w:rPr>
                <w:t>Chen, et al., 2015</w:t>
              </w:r>
            </w:hyperlink>
            <w:r w:rsidRPr="00D5382B">
              <w:rPr>
                <w:noProof/>
                <w:sz w:val="22"/>
              </w:rPr>
              <w:t>)</w:t>
            </w:r>
            <w:r w:rsidRPr="00D5382B">
              <w:rPr>
                <w:sz w:val="22"/>
              </w:rPr>
              <w:fldChar w:fldCharType="end"/>
            </w:r>
          </w:p>
        </w:tc>
      </w:tr>
      <w:tr w:rsidR="00F03FF4" w:rsidRPr="000443FA" w14:paraId="7FBDB56D" w14:textId="77777777" w:rsidTr="00471586">
        <w:trPr>
          <w:jc w:val="center"/>
        </w:trPr>
        <w:tc>
          <w:tcPr>
            <w:tcW w:w="1741" w:type="dxa"/>
            <w:vMerge/>
            <w:shd w:val="clear" w:color="auto" w:fill="auto"/>
          </w:tcPr>
          <w:p w14:paraId="47C97CE8" w14:textId="77777777" w:rsidR="00AB6486" w:rsidRPr="00337B05" w:rsidRDefault="00AB6486" w:rsidP="0071440B">
            <w:pPr>
              <w:spacing w:beforeLines="50" w:before="120" w:afterLines="50"/>
              <w:rPr>
                <w:b/>
                <w:sz w:val="22"/>
              </w:rPr>
            </w:pPr>
          </w:p>
        </w:tc>
        <w:tc>
          <w:tcPr>
            <w:tcW w:w="7059" w:type="dxa"/>
            <w:shd w:val="clear" w:color="auto" w:fill="auto"/>
          </w:tcPr>
          <w:p w14:paraId="17C9A52E" w14:textId="77777777" w:rsidR="00AB6486" w:rsidRPr="00337B05" w:rsidRDefault="009E14EC" w:rsidP="00337B05">
            <w:pPr>
              <w:widowControl w:val="0"/>
              <w:autoSpaceDE w:val="0"/>
              <w:autoSpaceDN w:val="0"/>
              <w:adjustRightInd w:val="0"/>
              <w:spacing w:beforeLines="50" w:before="120" w:afterLines="50"/>
              <w:rPr>
                <w:sz w:val="22"/>
                <w:lang w:eastAsia="zh-CN"/>
              </w:rPr>
            </w:pPr>
            <w:r w:rsidRPr="00337B05">
              <w:rPr>
                <w:sz w:val="22"/>
              </w:rPr>
              <w:t xml:space="preserve">AAIndex, physicochemical descriptors, </w:t>
            </w:r>
            <w:r w:rsidR="004E36AE" w:rsidRPr="00337B05">
              <w:rPr>
                <w:b/>
                <w:sz w:val="22"/>
              </w:rPr>
              <w:t>PSSM</w:t>
            </w:r>
            <w:r w:rsidR="004E36AE" w:rsidRPr="00337B05">
              <w:rPr>
                <w:sz w:val="22"/>
              </w:rPr>
              <w:t>,</w:t>
            </w:r>
            <w:r w:rsidR="00753DF4" w:rsidRPr="00337B05">
              <w:rPr>
                <w:sz w:val="22"/>
              </w:rPr>
              <w:t xml:space="preserve"> evolutionary conservation score</w:t>
            </w:r>
            <w:r w:rsidR="009F21E6" w:rsidRPr="00337B05">
              <w:rPr>
                <w:sz w:val="22"/>
              </w:rPr>
              <w:t>s</w:t>
            </w:r>
            <w:r w:rsidR="008F3353" w:rsidRPr="00337B05">
              <w:rPr>
                <w:sz w:val="22"/>
                <w:lang w:eastAsia="zh-CN"/>
              </w:rPr>
              <w:t xml:space="preserve">, </w:t>
            </w:r>
            <w:r w:rsidR="00C40AEB" w:rsidRPr="00337B05">
              <w:rPr>
                <w:sz w:val="22"/>
                <w:lang w:eastAsia="zh-CN"/>
              </w:rPr>
              <w:t>CKSAAP</w:t>
            </w:r>
            <w:r w:rsidR="00CA6F46" w:rsidRPr="00337B05">
              <w:rPr>
                <w:sz w:val="22"/>
                <w:lang w:eastAsia="zh-CN"/>
              </w:rPr>
              <w:t>;</w:t>
            </w:r>
            <w:r w:rsidR="00E3167A" w:rsidRPr="00337B05">
              <w:rPr>
                <w:sz w:val="22"/>
                <w:lang w:eastAsia="zh-CN"/>
              </w:rPr>
              <w:t xml:space="preserve"> </w:t>
            </w:r>
            <w:r w:rsidR="004D238D" w:rsidRPr="00337B05">
              <w:rPr>
                <w:sz w:val="22"/>
                <w:lang w:eastAsia="zh-CN"/>
              </w:rPr>
              <w:t xml:space="preserve">predicted </w:t>
            </w:r>
            <w:r w:rsidR="00794DC4" w:rsidRPr="00337B05">
              <w:rPr>
                <w:sz w:val="22"/>
                <w:lang w:eastAsia="zh-CN"/>
              </w:rPr>
              <w:t>disordered regions,</w:t>
            </w:r>
            <w:r w:rsidR="004D238D" w:rsidRPr="00337B05">
              <w:rPr>
                <w:sz w:val="22"/>
                <w:lang w:eastAsia="zh-CN"/>
              </w:rPr>
              <w:t xml:space="preserve"> predicted</w:t>
            </w:r>
            <w:r w:rsidR="00794DC4" w:rsidRPr="00337B05">
              <w:rPr>
                <w:sz w:val="22"/>
                <w:lang w:eastAsia="zh-CN"/>
              </w:rPr>
              <w:t xml:space="preserve"> </w:t>
            </w:r>
            <w:r w:rsidR="005918B1" w:rsidRPr="00337B05">
              <w:rPr>
                <w:sz w:val="22"/>
                <w:lang w:eastAsia="zh-CN"/>
              </w:rPr>
              <w:t>secondary structure</w:t>
            </w:r>
            <w:r w:rsidR="00BB7EB6" w:rsidRPr="00337B05">
              <w:rPr>
                <w:sz w:val="22"/>
                <w:lang w:eastAsia="zh-CN"/>
              </w:rPr>
              <w:t>s</w:t>
            </w:r>
            <w:r w:rsidR="005918B1" w:rsidRPr="00337B05">
              <w:rPr>
                <w:sz w:val="22"/>
                <w:lang w:eastAsia="zh-CN"/>
              </w:rPr>
              <w:t>,</w:t>
            </w:r>
            <w:r w:rsidR="002E67CA" w:rsidRPr="00337B05">
              <w:rPr>
                <w:sz w:val="22"/>
                <w:lang w:eastAsia="zh-CN"/>
              </w:rPr>
              <w:t xml:space="preserve"> </w:t>
            </w:r>
            <w:r w:rsidR="004D238D" w:rsidRPr="00337B05">
              <w:rPr>
                <w:sz w:val="22"/>
                <w:lang w:eastAsia="zh-CN"/>
              </w:rPr>
              <w:t xml:space="preserve">predicted </w:t>
            </w:r>
            <w:r w:rsidR="001F7E3E" w:rsidRPr="00337B05">
              <w:rPr>
                <w:sz w:val="22"/>
                <w:lang w:eastAsia="zh-CN"/>
              </w:rPr>
              <w:t>solvent accessibilit</w:t>
            </w:r>
            <w:r w:rsidR="007A79A2" w:rsidRPr="00337B05">
              <w:rPr>
                <w:sz w:val="22"/>
                <w:lang w:eastAsia="zh-CN"/>
              </w:rPr>
              <w:t>ies</w:t>
            </w:r>
            <w:r w:rsidR="00E85B27" w:rsidRPr="00337B05">
              <w:rPr>
                <w:sz w:val="22"/>
                <w:lang w:eastAsia="zh-CN"/>
              </w:rPr>
              <w:t xml:space="preserve">; </w:t>
            </w:r>
            <w:r w:rsidR="001C449A" w:rsidRPr="00337B05">
              <w:rPr>
                <w:sz w:val="22"/>
                <w:lang w:eastAsia="zh-CN"/>
              </w:rPr>
              <w:t xml:space="preserve">BP, cellular component, </w:t>
            </w:r>
            <w:r w:rsidR="005D763F" w:rsidRPr="00337B05">
              <w:rPr>
                <w:sz w:val="22"/>
                <w:lang w:eastAsia="zh-CN"/>
              </w:rPr>
              <w:t xml:space="preserve">molecular function, </w:t>
            </w:r>
            <w:r w:rsidR="00EA6602" w:rsidRPr="00337B05">
              <w:rPr>
                <w:sz w:val="22"/>
                <w:lang w:eastAsia="zh-CN"/>
              </w:rPr>
              <w:t>functional domain</w:t>
            </w:r>
            <w:r w:rsidR="00156549" w:rsidRPr="00337B05">
              <w:rPr>
                <w:sz w:val="22"/>
                <w:lang w:eastAsia="zh-CN"/>
              </w:rPr>
              <w:t xml:space="preserve"> from InterPro</w:t>
            </w:r>
            <w:r w:rsidR="00EA6602" w:rsidRPr="00337B05">
              <w:rPr>
                <w:sz w:val="22"/>
                <w:lang w:eastAsia="zh-CN"/>
              </w:rPr>
              <w:t xml:space="preserve">, </w:t>
            </w:r>
            <w:r w:rsidR="000907C4" w:rsidRPr="00337B05">
              <w:rPr>
                <w:sz w:val="22"/>
                <w:lang w:eastAsia="zh-CN"/>
              </w:rPr>
              <w:t xml:space="preserve">pathway information, </w:t>
            </w:r>
            <w:r w:rsidR="004D52AD" w:rsidRPr="00337B05">
              <w:rPr>
                <w:sz w:val="22"/>
                <w:lang w:eastAsia="zh-CN"/>
              </w:rPr>
              <w:t>f</w:t>
            </w:r>
            <w:r w:rsidR="000907C4" w:rsidRPr="00337B05">
              <w:rPr>
                <w:sz w:val="22"/>
                <w:lang w:eastAsia="zh-CN"/>
              </w:rPr>
              <w:t>unctional domain</w:t>
            </w:r>
            <w:r w:rsidR="00156549" w:rsidRPr="00337B05">
              <w:rPr>
                <w:sz w:val="22"/>
                <w:lang w:eastAsia="zh-CN"/>
              </w:rPr>
              <w:t xml:space="preserve"> from Pfam</w:t>
            </w:r>
            <w:r w:rsidR="000907C4" w:rsidRPr="00337B05">
              <w:rPr>
                <w:sz w:val="22"/>
                <w:lang w:eastAsia="zh-CN"/>
              </w:rPr>
              <w:t>,</w:t>
            </w:r>
            <w:r w:rsidR="004E0318" w:rsidRPr="00337B05">
              <w:rPr>
                <w:sz w:val="22"/>
                <w:lang w:eastAsia="zh-CN"/>
              </w:rPr>
              <w:t xml:space="preserve"> p</w:t>
            </w:r>
            <w:r w:rsidR="00CA5C9E" w:rsidRPr="00337B05">
              <w:rPr>
                <w:sz w:val="22"/>
                <w:lang w:eastAsia="zh-CN"/>
              </w:rPr>
              <w:t>rotein</w:t>
            </w:r>
            <w:r w:rsidR="009120F8" w:rsidRPr="00337B05">
              <w:rPr>
                <w:sz w:val="22"/>
                <w:lang w:eastAsia="zh-CN"/>
              </w:rPr>
              <w:t>-</w:t>
            </w:r>
            <w:r w:rsidR="00CA5C9E" w:rsidRPr="00337B05">
              <w:rPr>
                <w:sz w:val="22"/>
                <w:lang w:eastAsia="zh-CN"/>
              </w:rPr>
              <w:t>protein interaction annotations</w:t>
            </w:r>
            <w:r w:rsidR="005B6366" w:rsidRPr="00337B05">
              <w:rPr>
                <w:sz w:val="22"/>
                <w:lang w:eastAsia="zh-CN"/>
              </w:rPr>
              <w:t xml:space="preserve">; </w:t>
            </w:r>
            <w:r w:rsidR="004D52AD" w:rsidRPr="00337B05">
              <w:rPr>
                <w:sz w:val="22"/>
                <w:lang w:eastAsia="zh-CN"/>
              </w:rPr>
              <w:t>f</w:t>
            </w:r>
            <w:r w:rsidR="00180322" w:rsidRPr="00337B05">
              <w:rPr>
                <w:sz w:val="22"/>
                <w:lang w:eastAsia="zh-CN"/>
              </w:rPr>
              <w:t>unctional domain annotation</w:t>
            </w:r>
            <w:r w:rsidR="00B46FE4" w:rsidRPr="00337B05">
              <w:rPr>
                <w:sz w:val="22"/>
                <w:lang w:eastAsia="zh-CN"/>
              </w:rPr>
              <w:t>s</w:t>
            </w:r>
            <w:r w:rsidR="00180322" w:rsidRPr="00337B05">
              <w:rPr>
                <w:sz w:val="22"/>
                <w:lang w:eastAsia="zh-CN"/>
              </w:rPr>
              <w:t>, nucleotide-binding site</w:t>
            </w:r>
            <w:r w:rsidR="00482F4A" w:rsidRPr="00337B05">
              <w:rPr>
                <w:sz w:val="22"/>
                <w:lang w:eastAsia="zh-CN"/>
              </w:rPr>
              <w:t xml:space="preserve"> annotation</w:t>
            </w:r>
            <w:r w:rsidR="00B46FE4" w:rsidRPr="00337B05">
              <w:rPr>
                <w:sz w:val="22"/>
                <w:lang w:eastAsia="zh-CN"/>
              </w:rPr>
              <w:t>s</w:t>
            </w:r>
            <w:r w:rsidR="00180322" w:rsidRPr="00337B05">
              <w:rPr>
                <w:sz w:val="22"/>
                <w:lang w:eastAsia="zh-CN"/>
              </w:rPr>
              <w:t xml:space="preserve">, </w:t>
            </w:r>
            <w:r w:rsidR="00371B2B" w:rsidRPr="00337B05">
              <w:rPr>
                <w:sz w:val="22"/>
                <w:lang w:eastAsia="zh-CN"/>
              </w:rPr>
              <w:t>disulfide bond</w:t>
            </w:r>
            <w:r w:rsidR="00482F4A" w:rsidRPr="00337B05">
              <w:rPr>
                <w:sz w:val="22"/>
                <w:lang w:eastAsia="zh-CN"/>
              </w:rPr>
              <w:t xml:space="preserve"> annotation</w:t>
            </w:r>
            <w:r w:rsidR="00B46FE4" w:rsidRPr="00337B05">
              <w:rPr>
                <w:sz w:val="22"/>
                <w:lang w:eastAsia="zh-CN"/>
              </w:rPr>
              <w:t>s</w:t>
            </w:r>
            <w:r w:rsidR="00DA4FF6" w:rsidRPr="00337B05">
              <w:rPr>
                <w:sz w:val="22"/>
                <w:lang w:eastAsia="zh-CN"/>
              </w:rPr>
              <w:t xml:space="preserve">, </w:t>
            </w:r>
            <w:r w:rsidR="00DA2E2E" w:rsidRPr="00337B05">
              <w:rPr>
                <w:sz w:val="22"/>
                <w:lang w:eastAsia="zh-CN"/>
              </w:rPr>
              <w:t>post</w:t>
            </w:r>
            <w:r w:rsidR="00260A3B" w:rsidRPr="00337B05">
              <w:rPr>
                <w:sz w:val="22"/>
                <w:lang w:eastAsia="zh-CN"/>
              </w:rPr>
              <w:t>-</w:t>
            </w:r>
            <w:r w:rsidR="00DA2E2E" w:rsidRPr="00337B05">
              <w:rPr>
                <w:sz w:val="22"/>
                <w:lang w:eastAsia="zh-CN"/>
              </w:rPr>
              <w:t>tra</w:t>
            </w:r>
            <w:r w:rsidR="00392E2B" w:rsidRPr="00337B05">
              <w:rPr>
                <w:sz w:val="22"/>
                <w:lang w:eastAsia="zh-CN"/>
              </w:rPr>
              <w:t>nslational</w:t>
            </w:r>
            <w:r w:rsidR="00750B42" w:rsidRPr="00337B05">
              <w:rPr>
                <w:sz w:val="22"/>
                <w:lang w:eastAsia="zh-CN"/>
              </w:rPr>
              <w:t xml:space="preserve"> modified residue</w:t>
            </w:r>
            <w:r w:rsidR="00482F4A" w:rsidRPr="00337B05">
              <w:rPr>
                <w:sz w:val="22"/>
                <w:lang w:eastAsia="zh-CN"/>
              </w:rPr>
              <w:t xml:space="preserve"> annotation</w:t>
            </w:r>
            <w:r w:rsidR="00B46FE4" w:rsidRPr="00337B05">
              <w:rPr>
                <w:sz w:val="22"/>
                <w:lang w:eastAsia="zh-CN"/>
              </w:rPr>
              <w:t>s</w:t>
            </w:r>
            <w:r w:rsidR="00DA2E2E" w:rsidRPr="00337B05">
              <w:rPr>
                <w:sz w:val="22"/>
                <w:lang w:eastAsia="zh-CN"/>
              </w:rPr>
              <w:t>, active site</w:t>
            </w:r>
            <w:r w:rsidR="00482F4A" w:rsidRPr="00337B05">
              <w:rPr>
                <w:sz w:val="22"/>
                <w:lang w:eastAsia="zh-CN"/>
              </w:rPr>
              <w:t xml:space="preserve"> annotation</w:t>
            </w:r>
            <w:r w:rsidR="007C5AA8" w:rsidRPr="00337B05">
              <w:rPr>
                <w:sz w:val="22"/>
                <w:lang w:eastAsia="zh-CN"/>
              </w:rPr>
              <w:t>s</w:t>
            </w:r>
            <w:r w:rsidR="00DA2E2E" w:rsidRPr="00337B05">
              <w:rPr>
                <w:sz w:val="22"/>
                <w:lang w:eastAsia="zh-CN"/>
              </w:rPr>
              <w:t xml:space="preserve">, natural </w:t>
            </w:r>
            <w:r w:rsidR="00750B42" w:rsidRPr="00337B05">
              <w:rPr>
                <w:sz w:val="22"/>
                <w:lang w:eastAsia="zh-CN"/>
              </w:rPr>
              <w:t>variant</w:t>
            </w:r>
            <w:r w:rsidR="00482F4A" w:rsidRPr="00337B05">
              <w:rPr>
                <w:sz w:val="22"/>
                <w:lang w:eastAsia="zh-CN"/>
              </w:rPr>
              <w:t xml:space="preserve"> annotation</w:t>
            </w:r>
            <w:r w:rsidR="007C5AA8" w:rsidRPr="00337B05">
              <w:rPr>
                <w:sz w:val="22"/>
                <w:lang w:eastAsia="zh-CN"/>
              </w:rPr>
              <w:t>s</w:t>
            </w:r>
            <w:r w:rsidR="00DA2E2E" w:rsidRPr="00337B05">
              <w:rPr>
                <w:sz w:val="22"/>
                <w:lang w:eastAsia="zh-CN"/>
              </w:rPr>
              <w:t xml:space="preserve">, </w:t>
            </w:r>
            <w:r w:rsidR="005C6223" w:rsidRPr="00337B05">
              <w:rPr>
                <w:sz w:val="22"/>
                <w:lang w:eastAsia="zh-CN"/>
              </w:rPr>
              <w:t>metal</w:t>
            </w:r>
            <w:r w:rsidR="009D6AFD" w:rsidRPr="00337B05">
              <w:rPr>
                <w:sz w:val="22"/>
                <w:lang w:eastAsia="zh-CN"/>
              </w:rPr>
              <w:t xml:space="preserve"> </w:t>
            </w:r>
            <w:r w:rsidR="005B02F0" w:rsidRPr="00337B05">
              <w:rPr>
                <w:sz w:val="22"/>
                <w:lang w:eastAsia="zh-CN"/>
              </w:rPr>
              <w:t>ion-binding site</w:t>
            </w:r>
            <w:r w:rsidR="00482F4A" w:rsidRPr="00337B05">
              <w:rPr>
                <w:sz w:val="22"/>
                <w:lang w:eastAsia="zh-CN"/>
              </w:rPr>
              <w:t xml:space="preserve"> annotation</w:t>
            </w:r>
            <w:r w:rsidR="007C5AA8" w:rsidRPr="00337B05">
              <w:rPr>
                <w:sz w:val="22"/>
                <w:lang w:eastAsia="zh-CN"/>
              </w:rPr>
              <w:t>s</w:t>
            </w:r>
            <w:r w:rsidR="00750B42" w:rsidRPr="00337B05">
              <w:rPr>
                <w:sz w:val="22"/>
                <w:lang w:eastAsia="zh-CN"/>
              </w:rPr>
              <w:t xml:space="preserve">, </w:t>
            </w:r>
            <w:r w:rsidR="00B808F3">
              <w:rPr>
                <w:sz w:val="22"/>
                <w:lang w:eastAsia="zh-CN"/>
              </w:rPr>
              <w:t xml:space="preserve">and </w:t>
            </w:r>
            <w:r w:rsidR="00750B42" w:rsidRPr="00337B05">
              <w:rPr>
                <w:sz w:val="22"/>
                <w:lang w:eastAsia="zh-CN"/>
              </w:rPr>
              <w:t>other binding site</w:t>
            </w:r>
            <w:r w:rsidR="00482F4A" w:rsidRPr="00337B05">
              <w:rPr>
                <w:sz w:val="22"/>
                <w:lang w:eastAsia="zh-CN"/>
              </w:rPr>
              <w:t xml:space="preserve"> annotation</w:t>
            </w:r>
            <w:r w:rsidR="007C5AA8" w:rsidRPr="00337B05">
              <w:rPr>
                <w:sz w:val="22"/>
                <w:lang w:eastAsia="zh-CN"/>
              </w:rPr>
              <w:t>s</w:t>
            </w:r>
          </w:p>
        </w:tc>
        <w:tc>
          <w:tcPr>
            <w:tcW w:w="2683" w:type="dxa"/>
            <w:shd w:val="clear" w:color="auto" w:fill="auto"/>
          </w:tcPr>
          <w:p w14:paraId="2DD28178" w14:textId="18CDE861" w:rsidR="00AB6486" w:rsidRPr="00337B05" w:rsidRDefault="009E14EC" w:rsidP="000D2AAD">
            <w:pPr>
              <w:spacing w:beforeLines="50" w:before="120" w:afterLines="50"/>
              <w:rPr>
                <w:sz w:val="22"/>
              </w:rPr>
            </w:pPr>
            <w:r w:rsidRPr="00337B05">
              <w:rPr>
                <w:sz w:val="22"/>
              </w:rPr>
              <w:fldChar w:fldCharType="begin">
                <w:fldData xml:space="preserve">PEVuZE5vdGU+PENpdGU+PEF1dGhvcj5MaTwvQXV0aG9yPjxZZWFyPjIwMTU8L1llYXI+PFJlY051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</w:fldData>
              </w:fldChar>
            </w:r>
            <w:r w:rsidRPr="00337B05">
              <w:rPr>
                <w:sz w:val="22"/>
              </w:rPr>
              <w:instrText xml:space="preserve"> ADDIN EN.CITE </w:instrText>
            </w:r>
            <w:r w:rsidRPr="00337B05">
              <w:rPr>
                <w:sz w:val="22"/>
              </w:rPr>
              <w:fldChar w:fldCharType="begin">
                <w:fldData xml:space="preserve">PEVuZE5vdGU+PENpdGU+PEF1dGhvcj5MaTwvQXV0aG9yPjxZZWFyPjIwMTU8L1llYXI+PFJlY051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</w:fldData>
              </w:fldChar>
            </w:r>
            <w:r w:rsidRPr="00337B05">
              <w:rPr>
                <w:sz w:val="22"/>
              </w:rPr>
              <w:instrText xml:space="preserve"> ADDIN EN.CITE.DATA </w:instrText>
            </w:r>
            <w:r w:rsidRPr="00337B05">
              <w:rPr>
                <w:sz w:val="22"/>
              </w:rPr>
            </w:r>
            <w:r w:rsidRPr="00337B05">
              <w:rPr>
                <w:sz w:val="22"/>
              </w:rPr>
              <w:fldChar w:fldCharType="end"/>
            </w:r>
            <w:r w:rsidRPr="00337B05">
              <w:rPr>
                <w:sz w:val="22"/>
              </w:rPr>
            </w:r>
            <w:r w:rsidRPr="00337B05">
              <w:rPr>
                <w:sz w:val="22"/>
              </w:rPr>
              <w:fldChar w:fldCharType="separate"/>
            </w:r>
            <w:r w:rsidRPr="00337B05">
              <w:rPr>
                <w:noProof/>
                <w:sz w:val="22"/>
              </w:rPr>
              <w:t>(</w:t>
            </w:r>
            <w:hyperlink w:anchor="_ENREF_42" w:tooltip="Li, 2015 #944" w:history="1">
              <w:r w:rsidR="000D2AAD" w:rsidRPr="00337B05">
                <w:rPr>
                  <w:noProof/>
                  <w:sz w:val="22"/>
                </w:rPr>
                <w:t>Li, et al., 2015</w:t>
              </w:r>
            </w:hyperlink>
            <w:r w:rsidRPr="00337B05">
              <w:rPr>
                <w:noProof/>
                <w:sz w:val="22"/>
              </w:rPr>
              <w:t>)</w:t>
            </w:r>
            <w:r w:rsidRPr="00337B05">
              <w:rPr>
                <w:sz w:val="22"/>
              </w:rPr>
              <w:fldChar w:fldCharType="end"/>
            </w:r>
          </w:p>
        </w:tc>
      </w:tr>
      <w:tr w:rsidR="00F03FF4" w:rsidRPr="000443FA" w14:paraId="100C1EDD" w14:textId="77777777" w:rsidTr="00471586">
        <w:trPr>
          <w:jc w:val="center"/>
        </w:trPr>
        <w:tc>
          <w:tcPr>
            <w:tcW w:w="1741" w:type="dxa"/>
            <w:vMerge/>
            <w:shd w:val="clear" w:color="auto" w:fill="auto"/>
          </w:tcPr>
          <w:p w14:paraId="2BE618D3" w14:textId="77777777" w:rsidR="00A0226A" w:rsidRPr="00337B05" w:rsidRDefault="00A0226A" w:rsidP="0071440B">
            <w:pPr>
              <w:spacing w:beforeLines="50" w:before="120" w:afterLines="50"/>
              <w:rPr>
                <w:b/>
                <w:sz w:val="22"/>
              </w:rPr>
            </w:pPr>
          </w:p>
        </w:tc>
        <w:tc>
          <w:tcPr>
            <w:tcW w:w="7059" w:type="dxa"/>
            <w:shd w:val="clear" w:color="auto" w:fill="auto"/>
          </w:tcPr>
          <w:p w14:paraId="355324CE" w14:textId="77777777" w:rsidR="00A0226A" w:rsidRPr="00337B05" w:rsidRDefault="00A0226A" w:rsidP="0071440B">
            <w:pPr>
              <w:widowControl w:val="0"/>
              <w:autoSpaceDE w:val="0"/>
              <w:autoSpaceDN w:val="0"/>
              <w:adjustRightInd w:val="0"/>
              <w:spacing w:beforeLines="50" w:before="120" w:afterLines="50"/>
              <w:jc w:val="left"/>
              <w:rPr>
                <w:sz w:val="22"/>
              </w:rPr>
            </w:pPr>
            <w:r w:rsidRPr="00337B05">
              <w:rPr>
                <w:b/>
                <w:sz w:val="22"/>
              </w:rPr>
              <w:t>PSSM</w:t>
            </w:r>
            <w:r w:rsidRPr="00337B05">
              <w:rPr>
                <w:sz w:val="22"/>
              </w:rPr>
              <w:t xml:space="preserve">, AAC, DPC, </w:t>
            </w:r>
            <w:r w:rsidR="007E7C67" w:rsidRPr="00337B05">
              <w:rPr>
                <w:sz w:val="22"/>
              </w:rPr>
              <w:t xml:space="preserve">solvent </w:t>
            </w:r>
            <w:r w:rsidRPr="00337B05">
              <w:rPr>
                <w:sz w:val="22"/>
              </w:rPr>
              <w:t>accessible surface area</w:t>
            </w:r>
            <w:r w:rsidR="00D21AE6" w:rsidRPr="00337B05">
              <w:rPr>
                <w:sz w:val="22"/>
              </w:rPr>
              <w:t>s</w:t>
            </w:r>
            <w:r w:rsidRPr="00337B05">
              <w:rPr>
                <w:sz w:val="22"/>
              </w:rPr>
              <w:t>, BLOSUM62, PWM, AAIndex</w:t>
            </w:r>
          </w:p>
        </w:tc>
        <w:tc>
          <w:tcPr>
            <w:tcW w:w="2683" w:type="dxa"/>
            <w:shd w:val="clear" w:color="auto" w:fill="auto"/>
          </w:tcPr>
          <w:p w14:paraId="51B7B79F" w14:textId="7BC17500" w:rsidR="00A0226A" w:rsidRPr="00337B05" w:rsidRDefault="00A0226A" w:rsidP="000D2AAD">
            <w:pPr>
              <w:spacing w:beforeLines="50" w:before="120" w:afterLines="50"/>
              <w:rPr>
                <w:sz w:val="22"/>
              </w:rPr>
            </w:pPr>
            <w:r w:rsidRPr="00337B05">
              <w:rPr>
                <w:sz w:val="22"/>
              </w:rPr>
              <w:fldChar w:fldCharType="begin">
                <w:fldData xml:space="preserve">PEVuZE5vdGU+PENpdGU+PEF1dGhvcj5CdWk8L0F1dGhvcj48WWVhcj4yMDE2PC9ZZWFyPjxSZWNO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</w:fldData>
              </w:fldChar>
            </w:r>
            <w:r w:rsidRPr="00337B05">
              <w:rPr>
                <w:sz w:val="22"/>
              </w:rPr>
              <w:instrText xml:space="preserve"> ADDIN EN.CITE </w:instrText>
            </w:r>
            <w:r w:rsidRPr="00337B05">
              <w:rPr>
                <w:sz w:val="22"/>
              </w:rPr>
              <w:fldChar w:fldCharType="begin">
                <w:fldData xml:space="preserve">PEVuZE5vdGU+PENpdGU+PEF1dGhvcj5CdWk8L0F1dGhvcj48WWVhcj4yMDE2PC9ZZWFyPjxSZWNO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</w:fldData>
              </w:fldChar>
            </w:r>
            <w:r w:rsidRPr="00337B05">
              <w:rPr>
                <w:sz w:val="22"/>
              </w:rPr>
              <w:instrText xml:space="preserve"> ADDIN EN.CITE.DATA </w:instrText>
            </w:r>
            <w:r w:rsidRPr="00337B05">
              <w:rPr>
                <w:sz w:val="22"/>
              </w:rPr>
            </w:r>
            <w:r w:rsidRPr="00337B05">
              <w:rPr>
                <w:sz w:val="22"/>
              </w:rPr>
              <w:fldChar w:fldCharType="end"/>
            </w:r>
            <w:r w:rsidRPr="00337B05">
              <w:rPr>
                <w:sz w:val="22"/>
              </w:rPr>
            </w:r>
            <w:r w:rsidRPr="00337B05">
              <w:rPr>
                <w:sz w:val="22"/>
              </w:rPr>
              <w:fldChar w:fldCharType="separate"/>
            </w:r>
            <w:r w:rsidRPr="00337B05">
              <w:rPr>
                <w:noProof/>
                <w:sz w:val="22"/>
              </w:rPr>
              <w:t>(</w:t>
            </w:r>
            <w:hyperlink w:anchor="_ENREF_5" w:tooltip="Bui, 2016 #21" w:history="1">
              <w:r w:rsidR="000D2AAD" w:rsidRPr="00337B05">
                <w:rPr>
                  <w:noProof/>
                  <w:sz w:val="22"/>
                </w:rPr>
                <w:t>Bui, et al., 2016</w:t>
              </w:r>
            </w:hyperlink>
            <w:r w:rsidRPr="00337B05">
              <w:rPr>
                <w:noProof/>
                <w:sz w:val="22"/>
              </w:rPr>
              <w:t>)</w:t>
            </w:r>
            <w:r w:rsidRPr="00337B05">
              <w:rPr>
                <w:sz w:val="22"/>
              </w:rPr>
              <w:fldChar w:fldCharType="end"/>
            </w:r>
          </w:p>
        </w:tc>
      </w:tr>
      <w:tr w:rsidR="00F03FF4" w:rsidRPr="000443FA" w14:paraId="112A0C75" w14:textId="77777777" w:rsidTr="00471586">
        <w:trPr>
          <w:jc w:val="center"/>
        </w:trPr>
        <w:tc>
          <w:tcPr>
            <w:tcW w:w="1741" w:type="dxa"/>
            <w:vMerge/>
            <w:shd w:val="clear" w:color="auto" w:fill="auto"/>
          </w:tcPr>
          <w:p w14:paraId="3C08BE6E" w14:textId="77777777" w:rsidR="00797B38" w:rsidRPr="00337B05" w:rsidRDefault="00797B38" w:rsidP="0071440B">
            <w:pPr>
              <w:spacing w:beforeLines="50" w:before="120" w:afterLines="50"/>
              <w:rPr>
                <w:b/>
                <w:sz w:val="22"/>
              </w:rPr>
            </w:pPr>
          </w:p>
        </w:tc>
        <w:tc>
          <w:tcPr>
            <w:tcW w:w="7059" w:type="dxa"/>
            <w:shd w:val="clear" w:color="auto" w:fill="auto"/>
          </w:tcPr>
          <w:p w14:paraId="367E5A01" w14:textId="77777777" w:rsidR="00797B38" w:rsidRPr="00337B05" w:rsidRDefault="007648F8" w:rsidP="0071440B">
            <w:pPr>
              <w:widowControl w:val="0"/>
              <w:autoSpaceDE w:val="0"/>
              <w:autoSpaceDN w:val="0"/>
              <w:adjustRightInd w:val="0"/>
              <w:spacing w:beforeLines="50" w:before="120" w:afterLines="50"/>
              <w:jc w:val="left"/>
              <w:rPr>
                <w:sz w:val="22"/>
              </w:rPr>
            </w:pPr>
            <w:r w:rsidRPr="00337B05">
              <w:rPr>
                <w:sz w:val="22"/>
              </w:rPr>
              <w:t>b</w:t>
            </w:r>
            <w:r w:rsidR="0066733C" w:rsidRPr="00337B05">
              <w:rPr>
                <w:sz w:val="22"/>
              </w:rPr>
              <w:t xml:space="preserve">inary </w:t>
            </w:r>
            <w:r w:rsidRPr="00337B05">
              <w:rPr>
                <w:sz w:val="22"/>
              </w:rPr>
              <w:t>p</w:t>
            </w:r>
            <w:r w:rsidR="0066733C" w:rsidRPr="00337B05">
              <w:rPr>
                <w:sz w:val="22"/>
              </w:rPr>
              <w:t>rofile</w:t>
            </w:r>
            <w:r w:rsidR="00A571EF" w:rsidRPr="00337B05">
              <w:rPr>
                <w:sz w:val="22"/>
              </w:rPr>
              <w:t>s</w:t>
            </w:r>
            <w:r w:rsidR="0066733C" w:rsidRPr="00337B05">
              <w:rPr>
                <w:sz w:val="22"/>
              </w:rPr>
              <w:t xml:space="preserve">, </w:t>
            </w:r>
            <w:r w:rsidR="00516A77" w:rsidRPr="00337B05">
              <w:rPr>
                <w:sz w:val="22"/>
              </w:rPr>
              <w:t xml:space="preserve">AAC, secondary structures, </w:t>
            </w:r>
            <w:r w:rsidR="007E7C67" w:rsidRPr="00337B05">
              <w:rPr>
                <w:sz w:val="22"/>
              </w:rPr>
              <w:t xml:space="preserve">solvent </w:t>
            </w:r>
            <w:r w:rsidR="00516A77" w:rsidRPr="00337B05">
              <w:rPr>
                <w:sz w:val="22"/>
              </w:rPr>
              <w:t>accessible surface area</w:t>
            </w:r>
            <w:r w:rsidR="00D21AE6" w:rsidRPr="00337B05">
              <w:rPr>
                <w:sz w:val="22"/>
              </w:rPr>
              <w:t>s</w:t>
            </w:r>
            <w:r w:rsidR="00516A77" w:rsidRPr="00337B05">
              <w:rPr>
                <w:sz w:val="22"/>
              </w:rPr>
              <w:t>,</w:t>
            </w:r>
            <w:r w:rsidR="0044067E" w:rsidRPr="00337B05">
              <w:rPr>
                <w:sz w:val="22"/>
              </w:rPr>
              <w:t xml:space="preserve"> </w:t>
            </w:r>
            <w:r w:rsidR="00B808F3">
              <w:rPr>
                <w:sz w:val="22"/>
              </w:rPr>
              <w:t xml:space="preserve">and </w:t>
            </w:r>
            <w:r w:rsidR="0044067E" w:rsidRPr="00337B05">
              <w:rPr>
                <w:b/>
                <w:sz w:val="22"/>
              </w:rPr>
              <w:t>PSSM</w:t>
            </w:r>
          </w:p>
        </w:tc>
        <w:tc>
          <w:tcPr>
            <w:tcW w:w="2683" w:type="dxa"/>
            <w:shd w:val="clear" w:color="auto" w:fill="auto"/>
          </w:tcPr>
          <w:p w14:paraId="284F9C40" w14:textId="00AAF5C2" w:rsidR="00797B38" w:rsidRPr="00337B05" w:rsidRDefault="009B297A" w:rsidP="000D2AAD">
            <w:pPr>
              <w:spacing w:beforeLines="50" w:before="120" w:afterLines="50"/>
              <w:rPr>
                <w:sz w:val="22"/>
              </w:rPr>
            </w:pPr>
            <w:r w:rsidRPr="00337B05">
              <w:rPr>
                <w:sz w:val="22"/>
              </w:rPr>
              <w:fldChar w:fldCharType="begin"/>
            </w:r>
            <w:r w:rsidRPr="00337B05">
              <w:rPr>
                <w:sz w:val="22"/>
              </w:rPr>
              <w:instrText xml:space="preserve"> ADDIN EN.CITE &lt;EndNote&gt;&lt;Cite&gt;&lt;Author&gt;Chauhan&lt;/Author&gt;&lt;Year&gt;2012&lt;/Year&gt;&lt;RecNum&gt;499&lt;/RecNum&gt;&lt;DisplayText&gt;(Chauhan, et al., 2012)&lt;/DisplayText&gt;&lt;record&gt;&lt;rec-number&gt;499&lt;/rec-number&gt;&lt;foreign-keys&gt;&lt;key app="EN" db-id="wxswdse9azxtsie5xr9xv5tketed2sxdptrr"&gt;499&lt;/key&gt;&lt;key app="ENWeb" db-id=""&gt;0&lt;/key&gt;&lt;/foreign-keys&gt;&lt;ref-type name="Journal Article"&gt;17&lt;/ref-type&gt;&lt;contributors&gt;&lt;authors&gt;&lt;author&gt;Chauhan, J. S.&lt;/author&gt;&lt;author&gt;Bhat, A. H.&lt;/author&gt;&lt;author&gt;Raghava, G. P.&lt;/author&gt;&lt;author&gt;Rao, A.&lt;/author&gt;&lt;/authors&gt;&lt;/contributors&gt;&lt;auth-address&gt;Bioinformatics Centre, Institute of Microbial Technology, Council of Scientific and Industrial Research, Chandigarh, India.&lt;/auth-address&gt;&lt;titles&gt;&lt;title&gt;GlycoPP: a webserver for prediction of N- and O-glycosites in prokaryotic protein sequences&lt;/title&gt;&lt;secondary-title&gt;PLoS One&lt;/secondary-title&gt;&lt;alt-title&gt;PloS one&lt;/alt-title&gt;&lt;/titles&gt;&lt;periodical&gt;&lt;full-title&gt;PLoS One&lt;/full-title&gt;&lt;abbr-1&gt;PloS one&lt;/abbr-1&gt;&lt;/periodical&gt;&lt;alt-periodical&gt;&lt;full-title&gt;PLoS One&lt;/full-title&gt;&lt;abbr-1&gt;PloS one&lt;/abbr-1&gt;&lt;/alt-periodical&gt;&lt;pages&gt;e40155&lt;/pages&gt;&lt;volume&gt;7&lt;/volume&gt;&lt;number&gt;7&lt;/number&gt;&lt;keywords&gt;&lt;keyword&gt;Amino Acid Sequence&lt;/keyword&gt;&lt;keyword&gt;Archaea/*metabolism&lt;/keyword&gt;&lt;keyword&gt;Bacteria/*metabolism&lt;/keyword&gt;&lt;keyword&gt;Computational Biology/*methods&lt;/keyword&gt;&lt;keyword&gt;Databases, Protein&lt;/keyword&gt;&lt;keyword&gt;Glycoproteins/*chemistry&lt;/keyword&gt;&lt;keyword&gt;Glycosylation&lt;/keyword&gt;&lt;keyword&gt;*Internet&lt;/keyword&gt;&lt;keyword&gt;Molecular Sequence Data&lt;/keyword&gt;&lt;keyword&gt;Protein Structure, Secondary&lt;/keyword&gt;&lt;keyword&gt;*Sequence Analysis, Protein&lt;/keyword&gt;&lt;keyword&gt;Support Vector Machine&lt;/keyword&gt;&lt;/keywords&gt;&lt;dates&gt;&lt;year&gt;2012&lt;/year&gt;&lt;/dates&gt;&lt;isbn&gt;1932-6203 (Electronic)&amp;#xD;1932-6203 (Linking)&lt;/isbn&gt;&lt;accession-num&gt;22808107&lt;/accession-num&gt;&lt;urls&gt;&lt;related-urls&gt;&lt;url&gt;http://www.ncbi.nlm.nih.gov/pubmed/22808107&lt;/url&gt;&lt;url&gt;http://journals.plos.org/plosone/article/asset?id=10.1371/journal.pone.0040155.PDF&lt;/url&gt;&lt;/related-urls&gt;&lt;/urls&gt;&lt;custom2&gt;3392279&lt;/custom2&gt;&lt;electronic-resource-num&gt;10.1371/journal.pone.0040155&lt;/electronic-resource-num&gt;&lt;/record&gt;&lt;/Cite&gt;&lt;/EndNote&gt;</w:instrText>
            </w:r>
            <w:r w:rsidRPr="00337B05">
              <w:rPr>
                <w:sz w:val="22"/>
              </w:rPr>
              <w:fldChar w:fldCharType="separate"/>
            </w:r>
            <w:r w:rsidRPr="00337B05">
              <w:rPr>
                <w:noProof/>
                <w:sz w:val="22"/>
              </w:rPr>
              <w:t>(</w:t>
            </w:r>
            <w:hyperlink w:anchor="_ENREF_7" w:tooltip="Chauhan, 2012 #499" w:history="1">
              <w:r w:rsidR="000D2AAD" w:rsidRPr="00337B05">
                <w:rPr>
                  <w:noProof/>
                  <w:sz w:val="22"/>
                </w:rPr>
                <w:t>Chauhan, et al., 2012</w:t>
              </w:r>
            </w:hyperlink>
            <w:r w:rsidRPr="00337B05">
              <w:rPr>
                <w:noProof/>
                <w:sz w:val="22"/>
              </w:rPr>
              <w:t>)</w:t>
            </w:r>
            <w:r w:rsidRPr="00337B05">
              <w:rPr>
                <w:sz w:val="22"/>
              </w:rPr>
              <w:fldChar w:fldCharType="end"/>
            </w:r>
          </w:p>
        </w:tc>
      </w:tr>
      <w:tr w:rsidR="00F03FF4" w:rsidRPr="000443FA" w14:paraId="2C4F8BB6" w14:textId="77777777" w:rsidTr="00471586">
        <w:trPr>
          <w:jc w:val="center"/>
        </w:trPr>
        <w:tc>
          <w:tcPr>
            <w:tcW w:w="1741" w:type="dxa"/>
            <w:vMerge/>
            <w:shd w:val="clear" w:color="auto" w:fill="auto"/>
          </w:tcPr>
          <w:p w14:paraId="152CA9BE" w14:textId="77777777" w:rsidR="00A0226A" w:rsidRPr="00337B05" w:rsidRDefault="00A0226A" w:rsidP="0071440B">
            <w:pPr>
              <w:spacing w:beforeLines="50" w:before="120" w:afterLines="50"/>
              <w:rPr>
                <w:b/>
                <w:sz w:val="22"/>
              </w:rPr>
            </w:pPr>
          </w:p>
        </w:tc>
        <w:tc>
          <w:tcPr>
            <w:tcW w:w="7059" w:type="dxa"/>
            <w:shd w:val="clear" w:color="auto" w:fill="auto"/>
          </w:tcPr>
          <w:p w14:paraId="6D788B34" w14:textId="77777777" w:rsidR="00A0226A" w:rsidRPr="00337B05" w:rsidRDefault="00A0226A" w:rsidP="0071440B">
            <w:pPr>
              <w:widowControl w:val="0"/>
              <w:autoSpaceDE w:val="0"/>
              <w:autoSpaceDN w:val="0"/>
              <w:adjustRightInd w:val="0"/>
              <w:spacing w:beforeLines="50" w:before="120" w:afterLines="50"/>
              <w:jc w:val="left"/>
              <w:rPr>
                <w:sz w:val="22"/>
              </w:rPr>
            </w:pPr>
            <w:r w:rsidRPr="00337B05">
              <w:rPr>
                <w:b/>
                <w:sz w:val="22"/>
              </w:rPr>
              <w:t>PSSM</w:t>
            </w:r>
            <w:r w:rsidRPr="00337B05">
              <w:rPr>
                <w:sz w:val="22"/>
              </w:rPr>
              <w:t>, AAIndex, secondary structures, solvent</w:t>
            </w:r>
            <w:r w:rsidR="006C5C6F" w:rsidRPr="00337B05">
              <w:rPr>
                <w:sz w:val="22"/>
              </w:rPr>
              <w:t xml:space="preserve"> </w:t>
            </w:r>
            <w:r w:rsidRPr="00337B05">
              <w:rPr>
                <w:sz w:val="22"/>
              </w:rPr>
              <w:t>accessible surface area</w:t>
            </w:r>
            <w:r w:rsidR="00D21AE6" w:rsidRPr="00337B05">
              <w:rPr>
                <w:sz w:val="22"/>
              </w:rPr>
              <w:t>s</w:t>
            </w:r>
            <w:r w:rsidRPr="00337B05">
              <w:rPr>
                <w:sz w:val="22"/>
              </w:rPr>
              <w:t xml:space="preserve">, </w:t>
            </w:r>
            <w:r w:rsidR="00B808F3">
              <w:rPr>
                <w:sz w:val="22"/>
              </w:rPr>
              <w:t xml:space="preserve">and </w:t>
            </w:r>
            <w:r w:rsidRPr="00337B05">
              <w:rPr>
                <w:sz w:val="22"/>
              </w:rPr>
              <w:t>disorder scores</w:t>
            </w:r>
          </w:p>
        </w:tc>
        <w:tc>
          <w:tcPr>
            <w:tcW w:w="2683" w:type="dxa"/>
            <w:shd w:val="clear" w:color="auto" w:fill="auto"/>
          </w:tcPr>
          <w:p w14:paraId="44813809" w14:textId="17D8436E" w:rsidR="00A0226A" w:rsidRPr="00337B05" w:rsidRDefault="00A0226A" w:rsidP="000D2AAD">
            <w:pPr>
              <w:spacing w:beforeLines="50" w:before="120" w:afterLines="50"/>
              <w:rPr>
                <w:sz w:val="22"/>
              </w:rPr>
            </w:pPr>
            <w:r w:rsidRPr="00337B05">
              <w:rPr>
                <w:sz w:val="22"/>
              </w:rPr>
              <w:fldChar w:fldCharType="begin">
                <w:fldData xml:space="preserve">PEVuZE5vdGU+PENpdGU+PEF1dGhvcj5aaGFuZzwvQXV0aG9yPjxZZWFyPjIwMTQ8L1llYXI+PFJl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</w:fldData>
              </w:fldChar>
            </w:r>
            <w:r w:rsidRPr="00337B05">
              <w:rPr>
                <w:sz w:val="22"/>
              </w:rPr>
              <w:instrText xml:space="preserve"> ADDIN EN.CITE </w:instrText>
            </w:r>
            <w:r w:rsidRPr="00337B05">
              <w:rPr>
                <w:sz w:val="22"/>
              </w:rPr>
              <w:fldChar w:fldCharType="begin">
                <w:fldData xml:space="preserve">PEVuZE5vdGU+PENpdGU+PEF1dGhvcj5aaGFuZzwvQXV0aG9yPjxZZWFyPjIwMTQ8L1llYXI+PFJl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</w:fldData>
              </w:fldChar>
            </w:r>
            <w:r w:rsidRPr="00337B05">
              <w:rPr>
                <w:sz w:val="22"/>
              </w:rPr>
              <w:instrText xml:space="preserve"> ADDIN EN.CITE.DATA </w:instrText>
            </w:r>
            <w:r w:rsidRPr="00337B05">
              <w:rPr>
                <w:sz w:val="22"/>
              </w:rPr>
            </w:r>
            <w:r w:rsidRPr="00337B05">
              <w:rPr>
                <w:sz w:val="22"/>
              </w:rPr>
              <w:fldChar w:fldCharType="end"/>
            </w:r>
            <w:r w:rsidRPr="00337B05">
              <w:rPr>
                <w:sz w:val="22"/>
              </w:rPr>
            </w:r>
            <w:r w:rsidRPr="00337B05">
              <w:rPr>
                <w:sz w:val="22"/>
              </w:rPr>
              <w:fldChar w:fldCharType="separate"/>
            </w:r>
            <w:r w:rsidRPr="00337B05">
              <w:rPr>
                <w:noProof/>
                <w:sz w:val="22"/>
              </w:rPr>
              <w:t>(</w:t>
            </w:r>
            <w:hyperlink w:anchor="_ENREF_75" w:tooltip="Zhang, 2014 #59" w:history="1">
              <w:r w:rsidR="000D2AAD" w:rsidRPr="00337B05">
                <w:rPr>
                  <w:noProof/>
                  <w:sz w:val="22"/>
                </w:rPr>
                <w:t>Zhang, et al., 2014</w:t>
              </w:r>
            </w:hyperlink>
            <w:r w:rsidRPr="00337B05">
              <w:rPr>
                <w:noProof/>
                <w:sz w:val="22"/>
              </w:rPr>
              <w:t>)</w:t>
            </w:r>
            <w:r w:rsidRPr="00337B05">
              <w:rPr>
                <w:sz w:val="22"/>
              </w:rPr>
              <w:fldChar w:fldCharType="end"/>
            </w:r>
          </w:p>
        </w:tc>
      </w:tr>
      <w:tr w:rsidR="00F03FF4" w:rsidRPr="000443FA" w14:paraId="14C3F684" w14:textId="77777777" w:rsidTr="00471586">
        <w:trPr>
          <w:jc w:val="center"/>
        </w:trPr>
        <w:tc>
          <w:tcPr>
            <w:tcW w:w="1741" w:type="dxa"/>
            <w:vMerge w:val="restart"/>
            <w:shd w:val="clear" w:color="auto" w:fill="auto"/>
          </w:tcPr>
          <w:p w14:paraId="02AF81D0" w14:textId="77777777" w:rsidR="00076039" w:rsidRPr="00337B05" w:rsidRDefault="00076039" w:rsidP="0071440B">
            <w:pPr>
              <w:spacing w:beforeLines="50" w:before="120" w:afterLines="50"/>
              <w:rPr>
                <w:b/>
                <w:sz w:val="22"/>
              </w:rPr>
            </w:pPr>
            <w:bookmarkStart w:id="32" w:name="OLE_LINK54"/>
            <w:bookmarkStart w:id="33" w:name="OLE_LINK55"/>
            <w:bookmarkStart w:id="34" w:name="OLE_LINK62"/>
            <w:bookmarkStart w:id="35" w:name="OLE_LINK63"/>
            <w:r w:rsidRPr="00337B05">
              <w:rPr>
                <w:b/>
                <w:sz w:val="22"/>
              </w:rPr>
              <w:t>Protein fold recognition</w:t>
            </w:r>
            <w:bookmarkEnd w:id="32"/>
            <w:bookmarkEnd w:id="33"/>
            <w:bookmarkEnd w:id="34"/>
            <w:bookmarkEnd w:id="35"/>
          </w:p>
        </w:tc>
        <w:tc>
          <w:tcPr>
            <w:tcW w:w="7059" w:type="dxa"/>
            <w:shd w:val="clear" w:color="auto" w:fill="auto"/>
          </w:tcPr>
          <w:p w14:paraId="2213C0FC" w14:textId="77777777" w:rsidR="00076039" w:rsidRPr="00337B05" w:rsidRDefault="00076039" w:rsidP="0071440B">
            <w:pPr>
              <w:spacing w:beforeLines="50" w:before="120" w:afterLines="50"/>
              <w:rPr>
                <w:sz w:val="22"/>
              </w:rPr>
            </w:pPr>
            <w:r w:rsidRPr="00337B05">
              <w:rPr>
                <w:b/>
                <w:sz w:val="22"/>
              </w:rPr>
              <w:t>PSSM</w:t>
            </w:r>
            <w:r w:rsidRPr="00337B05">
              <w:rPr>
                <w:sz w:val="22"/>
              </w:rPr>
              <w:t>, profile</w:t>
            </w:r>
            <w:r w:rsidR="00234037" w:rsidRPr="00337B05">
              <w:rPr>
                <w:sz w:val="22"/>
              </w:rPr>
              <w:t>-</w:t>
            </w:r>
            <w:r w:rsidRPr="00337B05">
              <w:rPr>
                <w:sz w:val="22"/>
              </w:rPr>
              <w:t>profile alignments, secondary-structure specific gap-penalties, classic pair and solvation potentials</w:t>
            </w:r>
          </w:p>
        </w:tc>
        <w:tc>
          <w:tcPr>
            <w:tcW w:w="2683" w:type="dxa"/>
            <w:shd w:val="clear" w:color="auto" w:fill="auto"/>
          </w:tcPr>
          <w:p w14:paraId="6ADF54C5" w14:textId="2E5A5DA6" w:rsidR="00076039" w:rsidRPr="00337B05" w:rsidRDefault="00076039" w:rsidP="000D2AAD">
            <w:pPr>
              <w:spacing w:beforeLines="50" w:before="120" w:afterLines="50"/>
              <w:rPr>
                <w:sz w:val="22"/>
              </w:rPr>
            </w:pPr>
            <w:r w:rsidRPr="00337B05">
              <w:rPr>
                <w:sz w:val="22"/>
              </w:rPr>
              <w:fldChar w:fldCharType="begin"/>
            </w:r>
            <w:r w:rsidRPr="00337B05">
              <w:rPr>
                <w:sz w:val="22"/>
              </w:rPr>
              <w:instrText xml:space="preserve"> ADDIN EN.CITE &lt;EndNote&gt;&lt;Cite&gt;&lt;Author&gt;Lobley&lt;/Author&gt;&lt;Year&gt;2009&lt;/Year&gt;&lt;RecNum&gt;1506&lt;/RecNum&gt;&lt;DisplayText&gt;(Lobley, et al., 2009)&lt;/DisplayText&gt;&lt;record&gt;&lt;rec-number&gt;1506&lt;/rec-number&gt;&lt;foreign-keys&gt;&lt;key app="EN" db-id="wxswdse9azxtsie5xr9xv5tketed2sxdptrr"&gt;1506&lt;/key&gt;&lt;/foreign-keys&gt;&lt;ref-type name="Journal Article"&gt;17&lt;/ref-type&gt;&lt;contributors&gt;&lt;authors&gt;&lt;author&gt;Lobley, Anna&lt;/author&gt;&lt;author&gt;Sadowski, Michael I&lt;/author&gt;&lt;author&gt;Jones, David T&lt;/author&gt;&lt;/authors&gt;&lt;/contributors&gt;&lt;titles&gt;&lt;title&gt;pGenTHREADER and pDomTHREADER: new methods for improved protein fold recognition and superfamily discrimination&lt;/title&gt;&lt;secondary-title&gt;Bioinformatics&lt;/secondary-title&gt;&lt;/titles&gt;&lt;periodical&gt;&lt;full-title&gt;Bioinformatics&lt;/full-title&gt;&lt;abbr-1&gt;Bioinformatics&lt;/abbr-1&gt;&lt;/periodical&gt;&lt;pages&gt;1761-1767&lt;/pages&gt;&lt;volume&gt;25&lt;/volume&gt;&lt;number&gt;14&lt;/number&gt;&lt;dates&gt;&lt;year&gt;2009&lt;/year&gt;&lt;/dates&gt;&lt;isbn&gt;1367-4803&lt;/isbn&gt;&lt;urls&gt;&lt;/urls&gt;&lt;/record&gt;&lt;/Cite&gt;&lt;/EndNote&gt;</w:instrText>
            </w:r>
            <w:r w:rsidRPr="00337B05">
              <w:rPr>
                <w:sz w:val="22"/>
              </w:rPr>
              <w:fldChar w:fldCharType="separate"/>
            </w:r>
            <w:r w:rsidRPr="00337B05">
              <w:rPr>
                <w:noProof/>
                <w:sz w:val="22"/>
              </w:rPr>
              <w:t>(</w:t>
            </w:r>
            <w:hyperlink w:anchor="_ENREF_47" w:tooltip="Lobley, 2009 #1506" w:history="1">
              <w:r w:rsidR="000D2AAD" w:rsidRPr="00337B05">
                <w:rPr>
                  <w:noProof/>
                  <w:sz w:val="22"/>
                </w:rPr>
                <w:t>Lobley, et al., 2009</w:t>
              </w:r>
            </w:hyperlink>
            <w:r w:rsidRPr="00337B05">
              <w:rPr>
                <w:noProof/>
                <w:sz w:val="22"/>
              </w:rPr>
              <w:t>)</w:t>
            </w:r>
            <w:r w:rsidRPr="00337B05">
              <w:rPr>
                <w:sz w:val="22"/>
              </w:rPr>
              <w:fldChar w:fldCharType="end"/>
            </w:r>
          </w:p>
        </w:tc>
      </w:tr>
      <w:tr w:rsidR="00F03FF4" w:rsidRPr="000443FA" w14:paraId="668EF61A" w14:textId="77777777" w:rsidTr="00471586">
        <w:trPr>
          <w:jc w:val="center"/>
        </w:trPr>
        <w:tc>
          <w:tcPr>
            <w:tcW w:w="1741" w:type="dxa"/>
            <w:vMerge/>
            <w:shd w:val="clear" w:color="auto" w:fill="auto"/>
          </w:tcPr>
          <w:p w14:paraId="3CD4DDA0" w14:textId="77777777" w:rsidR="00076039" w:rsidRPr="00337B05" w:rsidRDefault="00076039" w:rsidP="0071440B">
            <w:pPr>
              <w:spacing w:beforeLines="50" w:before="120" w:afterLines="50"/>
              <w:rPr>
                <w:b/>
                <w:sz w:val="22"/>
              </w:rPr>
            </w:pPr>
          </w:p>
        </w:tc>
        <w:tc>
          <w:tcPr>
            <w:tcW w:w="7059" w:type="dxa"/>
            <w:shd w:val="clear" w:color="auto" w:fill="auto"/>
          </w:tcPr>
          <w:p w14:paraId="4D471B64" w14:textId="77777777" w:rsidR="00076039" w:rsidRPr="00337B05" w:rsidRDefault="00076039" w:rsidP="00BA2BDA">
            <w:pPr>
              <w:spacing w:beforeLines="50" w:before="120" w:afterLines="50"/>
              <w:rPr>
                <w:sz w:val="22"/>
              </w:rPr>
            </w:pPr>
            <w:r w:rsidRPr="00337B05">
              <w:rPr>
                <w:sz w:val="22"/>
              </w:rPr>
              <w:t>Seq</w:t>
            </w:r>
            <w:r w:rsidR="0069168D">
              <w:rPr>
                <w:sz w:val="22"/>
              </w:rPr>
              <w:t>uence</w:t>
            </w:r>
            <w:r w:rsidRPr="00337B05">
              <w:rPr>
                <w:sz w:val="22"/>
              </w:rPr>
              <w:t xml:space="preserve"> and </w:t>
            </w:r>
            <w:r w:rsidR="0069168D">
              <w:rPr>
                <w:sz w:val="22"/>
              </w:rPr>
              <w:t>f</w:t>
            </w:r>
            <w:r w:rsidR="0069168D" w:rsidRPr="00337B05">
              <w:rPr>
                <w:sz w:val="22"/>
              </w:rPr>
              <w:t xml:space="preserve">amily </w:t>
            </w:r>
            <w:r w:rsidR="0069168D">
              <w:rPr>
                <w:sz w:val="22"/>
              </w:rPr>
              <w:t>i</w:t>
            </w:r>
            <w:r w:rsidR="0069168D" w:rsidRPr="00337B05">
              <w:rPr>
                <w:sz w:val="22"/>
              </w:rPr>
              <w:t>nfo</w:t>
            </w:r>
            <w:r w:rsidR="0069168D">
              <w:rPr>
                <w:sz w:val="22"/>
              </w:rPr>
              <w:t>rmation</w:t>
            </w:r>
            <w:r w:rsidRPr="00337B05">
              <w:rPr>
                <w:sz w:val="22"/>
              </w:rPr>
              <w:t xml:space="preserve">; </w:t>
            </w:r>
            <w:r w:rsidR="00BA2BDA">
              <w:rPr>
                <w:sz w:val="22"/>
              </w:rPr>
              <w:t>sequence-sequence</w:t>
            </w:r>
            <w:r w:rsidRPr="00337B05">
              <w:rPr>
                <w:sz w:val="22"/>
              </w:rPr>
              <w:t xml:space="preserve"> </w:t>
            </w:r>
            <w:r w:rsidR="00B808F3">
              <w:rPr>
                <w:sz w:val="22"/>
              </w:rPr>
              <w:t>a</w:t>
            </w:r>
            <w:r w:rsidR="00B808F3" w:rsidRPr="00337B05">
              <w:rPr>
                <w:sz w:val="22"/>
              </w:rPr>
              <w:t>lign</w:t>
            </w:r>
            <w:r w:rsidR="00B808F3">
              <w:rPr>
                <w:sz w:val="22"/>
              </w:rPr>
              <w:t>ment</w:t>
            </w:r>
            <w:r w:rsidRPr="00337B05">
              <w:rPr>
                <w:sz w:val="22"/>
              </w:rPr>
              <w:t xml:space="preserve">; </w:t>
            </w:r>
            <w:r w:rsidR="00BA2BDA">
              <w:rPr>
                <w:sz w:val="22"/>
              </w:rPr>
              <w:t>sequence-profile</w:t>
            </w:r>
            <w:r w:rsidRPr="00337B05">
              <w:rPr>
                <w:sz w:val="22"/>
              </w:rPr>
              <w:t xml:space="preserve"> </w:t>
            </w:r>
            <w:r w:rsidR="00B808F3">
              <w:rPr>
                <w:sz w:val="22"/>
              </w:rPr>
              <w:t>a</w:t>
            </w:r>
            <w:r w:rsidR="00B808F3" w:rsidRPr="00337B05">
              <w:rPr>
                <w:sz w:val="22"/>
              </w:rPr>
              <w:t>lign</w:t>
            </w:r>
            <w:r w:rsidR="00B808F3">
              <w:rPr>
                <w:sz w:val="22"/>
              </w:rPr>
              <w:t>ment</w:t>
            </w:r>
            <w:r w:rsidRPr="00337B05">
              <w:rPr>
                <w:sz w:val="22"/>
              </w:rPr>
              <w:t xml:space="preserve">; </w:t>
            </w:r>
            <w:r w:rsidR="00E920E1">
              <w:rPr>
                <w:sz w:val="22"/>
              </w:rPr>
              <w:t>profile</w:t>
            </w:r>
            <w:r w:rsidR="008675F1" w:rsidRPr="00337B05">
              <w:rPr>
                <w:sz w:val="22"/>
              </w:rPr>
              <w:t>-</w:t>
            </w:r>
            <w:r w:rsidR="00E920E1">
              <w:rPr>
                <w:sz w:val="22"/>
              </w:rPr>
              <w:t xml:space="preserve">profile </w:t>
            </w:r>
            <w:r w:rsidR="00B808F3">
              <w:rPr>
                <w:sz w:val="22"/>
              </w:rPr>
              <w:t>a</w:t>
            </w:r>
            <w:r w:rsidRPr="00337B05">
              <w:rPr>
                <w:sz w:val="22"/>
              </w:rPr>
              <w:t>lign</w:t>
            </w:r>
            <w:r w:rsidR="00B808F3">
              <w:rPr>
                <w:sz w:val="22"/>
              </w:rPr>
              <w:t>ment</w:t>
            </w:r>
            <w:r w:rsidR="00B808F3" w:rsidRPr="00337B05">
              <w:rPr>
                <w:sz w:val="22"/>
              </w:rPr>
              <w:t xml:space="preserve"> </w:t>
            </w:r>
            <w:r w:rsidRPr="00337B05">
              <w:rPr>
                <w:sz w:val="22"/>
              </w:rPr>
              <w:t xml:space="preserve">(including </w:t>
            </w:r>
            <w:r w:rsidRPr="00337B05">
              <w:rPr>
                <w:b/>
                <w:sz w:val="22"/>
              </w:rPr>
              <w:t>PSSM</w:t>
            </w:r>
            <w:r w:rsidRPr="00337B05">
              <w:rPr>
                <w:sz w:val="22"/>
              </w:rPr>
              <w:t>)</w:t>
            </w:r>
            <w:r w:rsidR="00B808F3">
              <w:rPr>
                <w:sz w:val="22"/>
              </w:rPr>
              <w:t>, and s</w:t>
            </w:r>
            <w:r w:rsidR="00B808F3" w:rsidRPr="00337B05">
              <w:rPr>
                <w:sz w:val="22"/>
              </w:rPr>
              <w:t xml:space="preserve">tructural </w:t>
            </w:r>
            <w:r w:rsidR="002C02C2">
              <w:rPr>
                <w:sz w:val="22"/>
              </w:rPr>
              <w:t>information</w:t>
            </w:r>
          </w:p>
        </w:tc>
        <w:tc>
          <w:tcPr>
            <w:tcW w:w="2683" w:type="dxa"/>
            <w:shd w:val="clear" w:color="auto" w:fill="auto"/>
          </w:tcPr>
          <w:p w14:paraId="3BF2A41E" w14:textId="6B3CA842" w:rsidR="00076039" w:rsidRPr="00337B05" w:rsidRDefault="00076039" w:rsidP="000D2AAD">
            <w:pPr>
              <w:spacing w:beforeLines="50" w:before="120" w:afterLines="50"/>
              <w:rPr>
                <w:sz w:val="22"/>
              </w:rPr>
            </w:pPr>
            <w:r w:rsidRPr="00337B05">
              <w:rPr>
                <w:sz w:val="22"/>
              </w:rPr>
              <w:fldChar w:fldCharType="begin"/>
            </w:r>
            <w:r w:rsidR="00FA366C">
              <w:rPr>
                <w:sz w:val="22"/>
              </w:rPr>
              <w:instrText xml:space="preserve"> ADDIN EN.CITE &lt;EndNote&gt;&lt;Cite&gt;&lt;Author&gt;Cheng&lt;/Author&gt;&lt;Year&gt;2006&lt;/Year&gt;&lt;RecNum&gt;1564&lt;/RecNum&gt;&lt;DisplayText&gt;(Cheng and Baldi, 2006)&lt;/DisplayText&gt;&lt;record&gt;&lt;rec-number&gt;1564&lt;/rec-number&gt;&lt;foreign-keys&gt;&lt;key app="EN" db-id="wxswdse9azxtsie5xr9xv5tketed2sxdptrr"&gt;1564&lt;/key&gt;&lt;/foreign-keys&gt;&lt;ref-type name="Journal Article"&gt;17&lt;/ref-type&gt;&lt;contributors&gt;&lt;authors&gt;&lt;author&gt;Cheng, Jianlin&lt;/author&gt;&lt;author&gt;Baldi, Pierre&lt;/author&gt;&lt;/authors&gt;&lt;/contributors&gt;&lt;titles&gt;&lt;title&gt;A machine learning information retrieval approach to protein fold recognition&lt;/title&gt;&lt;secondary-title&gt;Bioinformatics&lt;/secondary-title&gt;&lt;/titles&gt;&lt;periodical&gt;&lt;full-title&gt;Bioinformatics&lt;/full-title&gt;&lt;abbr-1&gt;Bioinformatics&lt;/abbr-1&gt;&lt;/periodical&gt;&lt;pages&gt;1456-1463&lt;/pages&gt;&lt;volume&gt;22&lt;/volume&gt;&lt;number&gt;12&lt;/number&gt;&lt;dates&gt;&lt;year&gt;2006&lt;/year&gt;&lt;/dates&gt;&lt;isbn&gt;1367-4803&lt;/isbn&gt;&lt;urls&gt;&lt;/urls&gt;&lt;/record&gt;&lt;/Cite&gt;&lt;/EndNote&gt;</w:instrText>
            </w:r>
            <w:r w:rsidRPr="00337B05">
              <w:rPr>
                <w:sz w:val="22"/>
              </w:rPr>
              <w:fldChar w:fldCharType="separate"/>
            </w:r>
            <w:r w:rsidRPr="00337B05">
              <w:rPr>
                <w:noProof/>
                <w:sz w:val="22"/>
              </w:rPr>
              <w:t>(</w:t>
            </w:r>
            <w:hyperlink w:anchor="_ENREF_13" w:tooltip="Cheng, 2006 #1564" w:history="1">
              <w:r w:rsidR="000D2AAD" w:rsidRPr="00337B05">
                <w:rPr>
                  <w:noProof/>
                  <w:sz w:val="22"/>
                </w:rPr>
                <w:t>Cheng and Baldi, 2006</w:t>
              </w:r>
            </w:hyperlink>
            <w:r w:rsidRPr="00337B05">
              <w:rPr>
                <w:noProof/>
                <w:sz w:val="22"/>
              </w:rPr>
              <w:t>)</w:t>
            </w:r>
            <w:r w:rsidRPr="00337B05">
              <w:rPr>
                <w:sz w:val="22"/>
              </w:rPr>
              <w:fldChar w:fldCharType="end"/>
            </w:r>
          </w:p>
        </w:tc>
      </w:tr>
      <w:tr w:rsidR="00F03FF4" w:rsidRPr="000443FA" w14:paraId="46ECC91F" w14:textId="77777777" w:rsidTr="00471586">
        <w:trPr>
          <w:jc w:val="center"/>
        </w:trPr>
        <w:tc>
          <w:tcPr>
            <w:tcW w:w="1741" w:type="dxa"/>
            <w:vMerge/>
            <w:shd w:val="clear" w:color="auto" w:fill="auto"/>
          </w:tcPr>
          <w:p w14:paraId="1584302B" w14:textId="77777777" w:rsidR="00076039" w:rsidRPr="00337B05" w:rsidRDefault="00076039" w:rsidP="0071440B">
            <w:pPr>
              <w:spacing w:beforeLines="50" w:before="120" w:afterLines="50"/>
              <w:rPr>
                <w:b/>
                <w:sz w:val="22"/>
              </w:rPr>
            </w:pPr>
          </w:p>
        </w:tc>
        <w:tc>
          <w:tcPr>
            <w:tcW w:w="7059" w:type="dxa"/>
            <w:shd w:val="clear" w:color="auto" w:fill="auto"/>
          </w:tcPr>
          <w:p w14:paraId="0B38AA9B" w14:textId="77777777" w:rsidR="00076039" w:rsidRPr="00337B05" w:rsidRDefault="004421DA" w:rsidP="0071440B">
            <w:pPr>
              <w:spacing w:beforeLines="50" w:before="120" w:afterLines="50"/>
              <w:rPr>
                <w:b/>
                <w:sz w:val="22"/>
              </w:rPr>
            </w:pPr>
            <w:bookmarkStart w:id="36" w:name="OLE_LINK64"/>
            <w:bookmarkStart w:id="37" w:name="OLE_LINK65"/>
            <w:r w:rsidRPr="00337B05">
              <w:rPr>
                <w:b/>
                <w:i/>
                <w:sz w:val="22"/>
              </w:rPr>
              <w:t>k</w:t>
            </w:r>
            <w:r w:rsidRPr="00337B05">
              <w:rPr>
                <w:b/>
                <w:sz w:val="22"/>
              </w:rPr>
              <w:t>-separated</w:t>
            </w:r>
            <w:r w:rsidR="00076039" w:rsidRPr="00337B05">
              <w:rPr>
                <w:b/>
                <w:sz w:val="22"/>
              </w:rPr>
              <w:t>-bigrams-PSSM</w:t>
            </w:r>
            <w:bookmarkEnd w:id="36"/>
            <w:bookmarkEnd w:id="37"/>
          </w:p>
        </w:tc>
        <w:tc>
          <w:tcPr>
            <w:tcW w:w="2683" w:type="dxa"/>
            <w:shd w:val="clear" w:color="auto" w:fill="auto"/>
          </w:tcPr>
          <w:p w14:paraId="17F5ACA4" w14:textId="18E23024" w:rsidR="00076039" w:rsidRPr="00337B05" w:rsidRDefault="00076039" w:rsidP="000D2AAD">
            <w:pPr>
              <w:spacing w:beforeLines="50" w:before="120" w:afterLines="50"/>
              <w:rPr>
                <w:sz w:val="22"/>
              </w:rPr>
            </w:pPr>
            <w:r w:rsidRPr="00337B05">
              <w:rPr>
                <w:sz w:val="22"/>
              </w:rPr>
              <w:fldChar w:fldCharType="begin"/>
            </w:r>
            <w:r w:rsidRPr="00337B05">
              <w:rPr>
                <w:sz w:val="22"/>
              </w:rPr>
              <w:instrText xml:space="preserve"> ADDIN EN.CITE &lt;EndNote&gt;&lt;Cite&gt;&lt;Author&gt;Sharma&lt;/Author&gt;&lt;Year&gt;2013&lt;/Year&gt;&lt;RecNum&gt;489&lt;/RecNum&gt;&lt;DisplayText&gt;(Sharma, et al., 2013)&lt;/DisplayText&gt;&lt;record&gt;&lt;rec-number&gt;489&lt;/rec-number&gt;&lt;foreign-keys&gt;&lt;key app="EN" db-id="wxswdse9azxtsie5xr9xv5tketed2sxdptrr"&gt;489&lt;/key&gt;&lt;key app="ENWeb" db-id=""&gt;0&lt;/key&gt;&lt;/foreign-keys&gt;&lt;ref-type name="Journal Article"&gt;17&lt;/ref-type&gt;&lt;contributors&gt;&lt;authors&gt;&lt;author&gt;Sharma, A.&lt;/author&gt;&lt;author&gt;Lyons, J.&lt;/author&gt;&lt;author&gt;Dehzangi, A.&lt;/author&gt;&lt;author&gt;Paliwal, K. K.&lt;/author&gt;&lt;/authors&gt;&lt;/contributors&gt;&lt;auth-address&gt;Laboratory of DNA Information Analysis, University of Tokyo, Japan. aloks@ims.u-tokyo.ac.jp&lt;/auth-address&gt;&lt;titles&gt;&lt;title&gt;A feature extraction technique using bi-gram probabilities of position specific scoring matrix for protein fold recognition&lt;/title&gt;&lt;secondary-title&gt;J Theor Biol&lt;/secondary-title&gt;&lt;alt-title&gt;Journal of theoretical biology&lt;/alt-title&gt;&lt;/titles&gt;&lt;periodical&gt;&lt;full-title&gt;J Theor Biol&lt;/full-title&gt;&lt;abbr-1&gt;Journal of theoretical biology&lt;/abbr-1&gt;&lt;/periodical&gt;&lt;alt-periodical&gt;&lt;full-title&gt;J Theor Biol&lt;/full-title&gt;&lt;abbr-1&gt;Journal of theoretical biology&lt;/abbr-1&gt;&lt;/alt-periodical&gt;&lt;pages&gt;41-6&lt;/pages&gt;&lt;volume&gt;320&lt;/volume&gt;&lt;keywords&gt;&lt;keyword&gt;*Models, Chemical&lt;/keyword&gt;&lt;keyword&gt;*Models, Molecular&lt;/keyword&gt;&lt;keyword&gt;*Pattern Recognition, Automated&lt;/keyword&gt;&lt;keyword&gt;*Protein Folding&lt;/keyword&gt;&lt;/keywords&gt;&lt;dates&gt;&lt;year&gt;2013&lt;/year&gt;&lt;pub-dates&gt;&lt;date&gt;Mar 7&lt;/date&gt;&lt;/pub-dates&gt;&lt;/dates&gt;&lt;isbn&gt;1095-8541 (Electronic)&amp;#xD;0022-5193 (Linking)&lt;/isbn&gt;&lt;accession-num&gt;23246717&lt;/accession-num&gt;&lt;urls&gt;&lt;related-urls&gt;&lt;url&gt;http://www.ncbi.nlm.nih.gov/pubmed/23246717&lt;/url&gt;&lt;url&gt;http://www.sciencedirect.com/science/article/pii/S0022519312006327&lt;/url&gt;&lt;/related-urls&gt;&lt;/urls&gt;&lt;electronic-resource-num&gt;10.1016/j.jtbi.2012.12.008&lt;/electronic-resource-num&gt;&lt;/record&gt;&lt;/Cite&gt;&lt;/EndNote&gt;</w:instrText>
            </w:r>
            <w:r w:rsidRPr="00337B05">
              <w:rPr>
                <w:sz w:val="22"/>
              </w:rPr>
              <w:fldChar w:fldCharType="separate"/>
            </w:r>
            <w:r w:rsidRPr="00337B05">
              <w:rPr>
                <w:noProof/>
                <w:sz w:val="22"/>
              </w:rPr>
              <w:t>(</w:t>
            </w:r>
            <w:hyperlink w:anchor="_ENREF_59" w:tooltip="Sharma, 2013 #489" w:history="1">
              <w:r w:rsidR="000D2AAD" w:rsidRPr="00337B05">
                <w:rPr>
                  <w:noProof/>
                  <w:sz w:val="22"/>
                </w:rPr>
                <w:t>Sharma, et al., 2013</w:t>
              </w:r>
            </w:hyperlink>
            <w:r w:rsidRPr="00337B05">
              <w:rPr>
                <w:noProof/>
                <w:sz w:val="22"/>
              </w:rPr>
              <w:t>)</w:t>
            </w:r>
            <w:r w:rsidRPr="00337B05">
              <w:rPr>
                <w:sz w:val="22"/>
              </w:rPr>
              <w:fldChar w:fldCharType="end"/>
            </w:r>
          </w:p>
        </w:tc>
      </w:tr>
      <w:tr w:rsidR="00F03FF4" w:rsidRPr="000443FA" w14:paraId="1BBE5405" w14:textId="77777777" w:rsidTr="00471586">
        <w:trPr>
          <w:jc w:val="center"/>
        </w:trPr>
        <w:tc>
          <w:tcPr>
            <w:tcW w:w="1741" w:type="dxa"/>
            <w:vMerge/>
            <w:shd w:val="clear" w:color="auto" w:fill="auto"/>
          </w:tcPr>
          <w:p w14:paraId="04EC9749" w14:textId="77777777" w:rsidR="00076039" w:rsidRPr="00337B05" w:rsidRDefault="00076039" w:rsidP="0071440B">
            <w:pPr>
              <w:spacing w:beforeLines="50" w:before="120" w:afterLines="50"/>
              <w:rPr>
                <w:b/>
                <w:sz w:val="22"/>
              </w:rPr>
            </w:pPr>
          </w:p>
        </w:tc>
        <w:tc>
          <w:tcPr>
            <w:tcW w:w="7059" w:type="dxa"/>
            <w:shd w:val="clear" w:color="auto" w:fill="auto"/>
          </w:tcPr>
          <w:p w14:paraId="03748A04" w14:textId="77777777" w:rsidR="00076039" w:rsidRPr="00337B05" w:rsidRDefault="004421DA" w:rsidP="0071440B">
            <w:pPr>
              <w:spacing w:beforeLines="50" w:before="120" w:afterLines="50"/>
              <w:rPr>
                <w:sz w:val="22"/>
              </w:rPr>
            </w:pPr>
            <w:bookmarkStart w:id="38" w:name="OLE_LINK77"/>
            <w:bookmarkStart w:id="39" w:name="OLE_LINK78"/>
            <w:bookmarkStart w:id="40" w:name="OLE_LINK79"/>
            <w:bookmarkStart w:id="41" w:name="OLE_LINK80"/>
            <w:bookmarkStart w:id="42" w:name="OLE_LINK81"/>
            <w:bookmarkStart w:id="43" w:name="OLE_LINK82"/>
            <w:bookmarkStart w:id="44" w:name="OLE_LINK83"/>
            <w:r w:rsidRPr="00337B05">
              <w:rPr>
                <w:b/>
                <w:i/>
                <w:sz w:val="22"/>
              </w:rPr>
              <w:t>k</w:t>
            </w:r>
            <w:r w:rsidRPr="00337B05">
              <w:rPr>
                <w:b/>
                <w:sz w:val="22"/>
              </w:rPr>
              <w:t>-separated</w:t>
            </w:r>
            <w:r w:rsidR="00076039" w:rsidRPr="00337B05">
              <w:rPr>
                <w:b/>
                <w:sz w:val="22"/>
              </w:rPr>
              <w:t>-bigrams-PSSM</w:t>
            </w:r>
            <w:bookmarkEnd w:id="38"/>
            <w:bookmarkEnd w:id="39"/>
            <w:bookmarkEnd w:id="40"/>
            <w:bookmarkEnd w:id="41"/>
            <w:bookmarkEnd w:id="42"/>
            <w:bookmarkEnd w:id="43"/>
            <w:bookmarkEnd w:id="44"/>
          </w:p>
        </w:tc>
        <w:tc>
          <w:tcPr>
            <w:tcW w:w="2683" w:type="dxa"/>
            <w:shd w:val="clear" w:color="auto" w:fill="auto"/>
          </w:tcPr>
          <w:p w14:paraId="28DF5B4D" w14:textId="7054A1ED" w:rsidR="00076039" w:rsidRPr="00337B05" w:rsidRDefault="00AD7937" w:rsidP="000D2AAD">
            <w:pPr>
              <w:spacing w:beforeLines="50" w:before="120" w:afterLines="50"/>
              <w:rPr>
                <w:sz w:val="22"/>
              </w:rPr>
            </w:pPr>
            <w:r w:rsidRPr="00337B05">
              <w:rPr>
                <w:sz w:val="22"/>
              </w:rPr>
              <w:fldChar w:fldCharType="begin"/>
            </w:r>
            <w:r w:rsidR="00AC37F4">
              <w:rPr>
                <w:sz w:val="22"/>
              </w:rPr>
              <w:instrText xml:space="preserve"> ADDIN EN.CITE &lt;EndNote&gt;&lt;Cite&gt;&lt;Author&gt;Saini&lt;/Author&gt;&lt;RecNum&gt;1152&lt;/RecNum&gt;&lt;DisplayText&gt;(Saini, et al.)&lt;/DisplayText&gt;&lt;record&gt;&lt;rec-number&gt;1152&lt;/rec-number&gt;&lt;foreign-keys&gt;&lt;key app="EN" db-id="wxswdse9azxtsie5xr9xv5tketed2sxdptrr"&gt;1152&lt;/key&gt;&lt;/foreign-keys&gt;&lt;ref-type name="Journal Article"&gt;17&lt;/ref-type&gt;&lt;contributors&gt;&lt;authors&gt;&lt;author&gt;Saini, Harsh&lt;/author&gt;&lt;author&gt;Raicar, Gaurav&lt;/author&gt;&lt;author&gt;Lal, Sunil&lt;/author&gt;&lt;author&gt;Dehzangi, Abdollah&lt;/author&gt;&lt;author&gt;Imoto, Seiya&lt;/author&gt;&lt;author&gt;Sharma, Alok&lt;/author&gt;&lt;/authors&gt;&lt;/contributors&gt;&lt;titles&gt;&lt;title&gt;Protein Fold Recognition Using Genetic Algorithm Optimized Voting Scheme and Profile Bigram&lt;/title&gt;&lt;/titles&gt;&lt;dates&gt;&lt;/dates&gt;&lt;urls&gt;&lt;/urls&gt;&lt;/record&gt;&lt;/Cite&gt;&lt;/EndNote&gt;</w:instrText>
            </w:r>
            <w:r w:rsidRPr="00337B05">
              <w:rPr>
                <w:sz w:val="22"/>
              </w:rPr>
              <w:fldChar w:fldCharType="separate"/>
            </w:r>
            <w:r w:rsidRPr="00337B05">
              <w:rPr>
                <w:noProof/>
                <w:sz w:val="22"/>
              </w:rPr>
              <w:t>(</w:t>
            </w:r>
            <w:hyperlink w:anchor="_ENREF_56" w:tooltip="Saini,  #1152" w:history="1">
              <w:r w:rsidR="000D2AAD" w:rsidRPr="00337B05">
                <w:rPr>
                  <w:noProof/>
                  <w:sz w:val="22"/>
                </w:rPr>
                <w:t>Saini, et al.</w:t>
              </w:r>
            </w:hyperlink>
            <w:r w:rsidRPr="00337B05">
              <w:rPr>
                <w:noProof/>
                <w:sz w:val="22"/>
              </w:rPr>
              <w:t>)</w:t>
            </w:r>
            <w:r w:rsidRPr="00337B05">
              <w:rPr>
                <w:sz w:val="22"/>
              </w:rPr>
              <w:fldChar w:fldCharType="end"/>
            </w:r>
          </w:p>
        </w:tc>
      </w:tr>
      <w:tr w:rsidR="00F03FF4" w:rsidRPr="000443FA" w14:paraId="04CDB599" w14:textId="77777777" w:rsidTr="00471586">
        <w:trPr>
          <w:jc w:val="center"/>
        </w:trPr>
        <w:tc>
          <w:tcPr>
            <w:tcW w:w="1741" w:type="dxa"/>
            <w:vMerge/>
            <w:shd w:val="clear" w:color="auto" w:fill="auto"/>
          </w:tcPr>
          <w:p w14:paraId="6FA9FC62" w14:textId="77777777" w:rsidR="00076039" w:rsidRPr="00337B05" w:rsidRDefault="00076039" w:rsidP="0071440B">
            <w:pPr>
              <w:spacing w:beforeLines="50" w:before="120" w:afterLines="50"/>
              <w:rPr>
                <w:b/>
                <w:sz w:val="22"/>
              </w:rPr>
            </w:pPr>
          </w:p>
        </w:tc>
        <w:tc>
          <w:tcPr>
            <w:tcW w:w="7059" w:type="dxa"/>
            <w:shd w:val="clear" w:color="auto" w:fill="auto"/>
          </w:tcPr>
          <w:p w14:paraId="6744411F" w14:textId="77777777" w:rsidR="00076039" w:rsidRPr="00337B05" w:rsidRDefault="00076039" w:rsidP="0071440B">
            <w:pPr>
              <w:spacing w:beforeLines="50" w:before="120" w:afterLines="50"/>
              <w:rPr>
                <w:sz w:val="22"/>
              </w:rPr>
            </w:pPr>
            <w:bookmarkStart w:id="45" w:name="OLE_LINK6"/>
            <w:bookmarkStart w:id="46" w:name="OLE_LINK7"/>
            <w:bookmarkStart w:id="47" w:name="OLE_LINK8"/>
            <w:bookmarkStart w:id="48" w:name="OLE_LINK9"/>
            <w:bookmarkStart w:id="49" w:name="OLE_LINK10"/>
            <w:bookmarkStart w:id="50" w:name="OLE_LINK11"/>
            <w:r w:rsidRPr="00337B05">
              <w:rPr>
                <w:b/>
                <w:sz w:val="22"/>
              </w:rPr>
              <w:t>PSSM-AC</w:t>
            </w:r>
            <w:bookmarkEnd w:id="45"/>
            <w:bookmarkEnd w:id="46"/>
            <w:bookmarkEnd w:id="47"/>
            <w:bookmarkEnd w:id="48"/>
            <w:bookmarkEnd w:id="49"/>
            <w:bookmarkEnd w:id="50"/>
            <w:r w:rsidRPr="00337B05">
              <w:rPr>
                <w:sz w:val="22"/>
              </w:rPr>
              <w:t xml:space="preserve">, </w:t>
            </w:r>
            <w:r w:rsidR="00B808F3">
              <w:rPr>
                <w:sz w:val="22"/>
              </w:rPr>
              <w:t xml:space="preserve">and </w:t>
            </w:r>
            <w:r w:rsidRPr="00337B05">
              <w:rPr>
                <w:b/>
                <w:sz w:val="22"/>
              </w:rPr>
              <w:t>PSSM-CC</w:t>
            </w:r>
          </w:p>
        </w:tc>
        <w:tc>
          <w:tcPr>
            <w:tcW w:w="2683" w:type="dxa"/>
            <w:shd w:val="clear" w:color="auto" w:fill="auto"/>
          </w:tcPr>
          <w:p w14:paraId="4083367A" w14:textId="3B88E525" w:rsidR="00076039" w:rsidRPr="00337B05" w:rsidRDefault="00076039" w:rsidP="000D2AAD">
            <w:pPr>
              <w:spacing w:beforeLines="50" w:before="120" w:afterLines="50"/>
              <w:rPr>
                <w:sz w:val="22"/>
              </w:rPr>
            </w:pPr>
            <w:r w:rsidRPr="00337B05">
              <w:rPr>
                <w:sz w:val="22"/>
              </w:rPr>
              <w:fldChar w:fldCharType="begin"/>
            </w:r>
            <w:r w:rsidRPr="00337B05">
              <w:rPr>
                <w:sz w:val="22"/>
              </w:rPr>
              <w:instrText xml:space="preserve"> ADDIN EN.CITE &lt;EndNote&gt;&lt;Cite&gt;&lt;Author&gt;Dong&lt;/Author&gt;&lt;Year&gt;2009&lt;/Year&gt;&lt;RecNum&gt;859&lt;/RecNum&gt;&lt;DisplayText&gt;(Dong, et al., 2009)&lt;/DisplayText&gt;&lt;record&gt;&lt;rec-number&gt;859&lt;/rec-number&gt;&lt;foreign-keys&gt;&lt;key app="EN" db-id="wxswdse9azxtsie5xr9xv5tketed2sxdptrr"&gt;859&lt;/key&gt;&lt;key app="ENWeb" db-id=""&gt;0&lt;/key&gt;&lt;/foreign-keys&gt;&lt;ref-type name="Journal Article"&gt;17&lt;/ref-type&gt;&lt;contributors&gt;&lt;authors&gt;&lt;author&gt;Dong, Q.&lt;/author&gt;&lt;author&gt;Zhou, S.&lt;/author&gt;&lt;author&gt;Guan, J.&lt;/author&gt;&lt;/authors&gt;&lt;/contributors&gt;&lt;auth-address&gt;Shanghai Key Lab of Intelligent Information Processing, School of Computer Science, Fudan University and Department of Computer Science and Technology, Tongji University, Shanghai, China.&lt;/auth-address&gt;&lt;titles&gt;&lt;title&gt;A new taxonomy-based protein fold recognition approach based on autocross-covariance transformation&lt;/title&gt;&lt;secondary-title&gt;Bioinformatics&lt;/secondary-title&gt;&lt;alt-title&gt;Bioinformatics&lt;/alt-title&gt;&lt;/titles&gt;&lt;periodical&gt;&lt;full-title&gt;Bioinformatics&lt;/full-title&gt;&lt;abbr-1&gt;Bioinformatics&lt;/abbr-1&gt;&lt;/periodical&gt;&lt;alt-periodical&gt;&lt;full-title&gt;Bioinformatics&lt;/full-title&gt;&lt;abbr-1&gt;Bioinformatics&lt;/abbr-1&gt;&lt;/alt-periodical&gt;&lt;pages&gt;2655-62&lt;/pages&gt;&lt;volume&gt;25&lt;/volume&gt;&lt;number&gt;20&lt;/number&gt;&lt;keywords&gt;&lt;keyword&gt;Algorithms&lt;/keyword&gt;&lt;keyword&gt;Computational Biology/*methods&lt;/keyword&gt;&lt;keyword&gt;Databases, Protein&lt;/keyword&gt;&lt;keyword&gt;Pattern Recognition, Automated&lt;/keyword&gt;&lt;keyword&gt;*Protein Folding&lt;/keyword&gt;&lt;keyword&gt;Proteins/*chemistry/*classification&lt;/keyword&gt;&lt;/keywords&gt;&lt;dates&gt;&lt;year&gt;2009&lt;/year&gt;&lt;pub-dates&gt;&lt;date&gt;Oct 15&lt;/date&gt;&lt;/pub-dates&gt;&lt;/dates&gt;&lt;isbn&gt;1367-4811 (Electronic)&amp;#xD;1367-4803 (Linking)&lt;/isbn&gt;&lt;accession-num&gt;19706744&lt;/accession-num&gt;&lt;urls&gt;&lt;related-urls&gt;&lt;url&gt;http://www.ncbi.nlm.nih.gov/pubmed/19706744&lt;/url&gt;&lt;/related-urls&gt;&lt;/urls&gt;&lt;electronic-resource-num&gt;10.1093/bioinformatics/btp500&lt;/electronic-resource-num&gt;&lt;/record&gt;&lt;/Cite&gt;&lt;/EndNote&gt;</w:instrText>
            </w:r>
            <w:r w:rsidRPr="00337B05">
              <w:rPr>
                <w:sz w:val="22"/>
              </w:rPr>
              <w:fldChar w:fldCharType="separate"/>
            </w:r>
            <w:r w:rsidRPr="00337B05">
              <w:rPr>
                <w:noProof/>
                <w:sz w:val="22"/>
              </w:rPr>
              <w:t>(</w:t>
            </w:r>
            <w:hyperlink w:anchor="_ENREF_21" w:tooltip="Dong, 2009 #859" w:history="1">
              <w:r w:rsidR="000D2AAD" w:rsidRPr="00337B05">
                <w:rPr>
                  <w:noProof/>
                  <w:sz w:val="22"/>
                </w:rPr>
                <w:t>Dong, et al., 2009</w:t>
              </w:r>
            </w:hyperlink>
            <w:r w:rsidRPr="00337B05">
              <w:rPr>
                <w:noProof/>
                <w:sz w:val="22"/>
              </w:rPr>
              <w:t>)</w:t>
            </w:r>
            <w:r w:rsidRPr="00337B05">
              <w:rPr>
                <w:sz w:val="22"/>
              </w:rPr>
              <w:fldChar w:fldCharType="end"/>
            </w:r>
          </w:p>
        </w:tc>
      </w:tr>
      <w:tr w:rsidR="00F03FF4" w:rsidRPr="000443FA" w14:paraId="1FA81038" w14:textId="77777777" w:rsidTr="00471586">
        <w:trPr>
          <w:jc w:val="center"/>
        </w:trPr>
        <w:tc>
          <w:tcPr>
            <w:tcW w:w="1741" w:type="dxa"/>
            <w:vMerge/>
            <w:shd w:val="clear" w:color="auto" w:fill="auto"/>
          </w:tcPr>
          <w:p w14:paraId="62BC68CD" w14:textId="77777777" w:rsidR="00076039" w:rsidRPr="00337B05" w:rsidRDefault="00076039" w:rsidP="0071440B">
            <w:pPr>
              <w:spacing w:beforeLines="50" w:before="120" w:afterLines="50"/>
              <w:rPr>
                <w:b/>
                <w:sz w:val="22"/>
              </w:rPr>
            </w:pPr>
          </w:p>
        </w:tc>
        <w:tc>
          <w:tcPr>
            <w:tcW w:w="7059" w:type="dxa"/>
            <w:shd w:val="clear" w:color="auto" w:fill="auto"/>
          </w:tcPr>
          <w:p w14:paraId="710D5F7B" w14:textId="77777777" w:rsidR="00076039" w:rsidRPr="00337B05" w:rsidRDefault="00076039" w:rsidP="0071440B">
            <w:pPr>
              <w:spacing w:beforeLines="50" w:before="120" w:afterLines="50"/>
              <w:rPr>
                <w:b/>
                <w:sz w:val="22"/>
              </w:rPr>
            </w:pPr>
            <w:r w:rsidRPr="00337B05">
              <w:rPr>
                <w:b/>
                <w:sz w:val="22"/>
              </w:rPr>
              <w:t>tri-gram-PSSM</w:t>
            </w:r>
          </w:p>
        </w:tc>
        <w:tc>
          <w:tcPr>
            <w:tcW w:w="2683" w:type="dxa"/>
            <w:shd w:val="clear" w:color="auto" w:fill="auto"/>
          </w:tcPr>
          <w:p w14:paraId="2914D7D0" w14:textId="492C7745" w:rsidR="00076039" w:rsidRPr="00337B05" w:rsidRDefault="00076039" w:rsidP="000D2AAD">
            <w:pPr>
              <w:spacing w:beforeLines="50" w:before="120" w:afterLines="50"/>
              <w:rPr>
                <w:sz w:val="22"/>
              </w:rPr>
            </w:pPr>
            <w:r w:rsidRPr="00337B05">
              <w:rPr>
                <w:sz w:val="22"/>
              </w:rPr>
              <w:fldChar w:fldCharType="begin"/>
            </w:r>
            <w:r w:rsidRPr="00337B05">
              <w:rPr>
                <w:sz w:val="22"/>
              </w:rPr>
              <w:instrText xml:space="preserve"> ADDIN EN.CITE &lt;EndNote&gt;&lt;Cite&gt;&lt;Author&gt;Paliwal&lt;/Author&gt;&lt;Year&gt;2014&lt;/Year&gt;&lt;RecNum&gt;1198&lt;/RecNum&gt;&lt;DisplayText&gt;(Paliwal, et al., 2014)&lt;/DisplayText&gt;&lt;record&gt;&lt;rec-number&gt;1198&lt;/rec-number&gt;&lt;foreign-keys&gt;&lt;key app="EN" db-id="wxswdse9azxtsie5xr9xv5tketed2sxdptrr"&gt;1198&lt;/key&gt;&lt;/foreign-keys&gt;&lt;ref-type name="Journal Article"&gt;17&lt;/ref-type&gt;&lt;contributors&gt;&lt;authors&gt;&lt;author&gt;Paliwal, Kuldip K&lt;/author&gt;&lt;author&gt;Sharma, Alok&lt;/author&gt;&lt;author&gt;Lyons, James&lt;/author&gt;&lt;author&gt;Dehzangi, Abdollah&lt;/author&gt;&lt;/authors&gt;&lt;/contributors&gt;&lt;titles&gt;&lt;title&gt;A tri-gram based feature extraction technique using linear probabilities of position specific scoring matrix for protein fold recognition&lt;/title&gt;&lt;secondary-title&gt;IEEE transactions on nanobioscience&lt;/secondary-title&gt;&lt;/titles&gt;&lt;periodical&gt;&lt;full-title&gt;IEEE Trans Nanobioscience&lt;/full-title&gt;&lt;abbr-1&gt;IEEE transactions on nanobioscience&lt;/abbr-1&gt;&lt;/periodical&gt;&lt;pages&gt;44-50&lt;/pages&gt;&lt;volume&gt;13&lt;/volume&gt;&lt;number&gt;1&lt;/number&gt;&lt;dates&gt;&lt;year&gt;2014&lt;/year&gt;&lt;/dates&gt;&lt;isbn&gt;1536-1241&lt;/isbn&gt;&lt;urls&gt;&lt;/urls&gt;&lt;/record&gt;&lt;/Cite&gt;&lt;/EndNote&gt;</w:instrText>
            </w:r>
            <w:r w:rsidRPr="00337B05">
              <w:rPr>
                <w:sz w:val="22"/>
              </w:rPr>
              <w:fldChar w:fldCharType="separate"/>
            </w:r>
            <w:r w:rsidRPr="00337B05">
              <w:rPr>
                <w:noProof/>
                <w:sz w:val="22"/>
              </w:rPr>
              <w:t>(</w:t>
            </w:r>
            <w:hyperlink w:anchor="_ENREF_53" w:tooltip="Paliwal, 2014 #1198" w:history="1">
              <w:r w:rsidR="000D2AAD" w:rsidRPr="00337B05">
                <w:rPr>
                  <w:noProof/>
                  <w:sz w:val="22"/>
                </w:rPr>
                <w:t>Paliwal, et al., 2014</w:t>
              </w:r>
            </w:hyperlink>
            <w:r w:rsidRPr="00337B05">
              <w:rPr>
                <w:noProof/>
                <w:sz w:val="22"/>
              </w:rPr>
              <w:t>)</w:t>
            </w:r>
            <w:r w:rsidRPr="00337B05">
              <w:rPr>
                <w:sz w:val="22"/>
              </w:rPr>
              <w:fldChar w:fldCharType="end"/>
            </w:r>
          </w:p>
        </w:tc>
      </w:tr>
      <w:tr w:rsidR="00F03FF4" w:rsidRPr="000443FA" w14:paraId="6E4A7C15" w14:textId="77777777" w:rsidTr="00471586">
        <w:trPr>
          <w:jc w:val="center"/>
        </w:trPr>
        <w:tc>
          <w:tcPr>
            <w:tcW w:w="1741" w:type="dxa"/>
            <w:vMerge/>
            <w:shd w:val="clear" w:color="auto" w:fill="auto"/>
          </w:tcPr>
          <w:p w14:paraId="0D82FD07" w14:textId="77777777" w:rsidR="00076039" w:rsidRPr="00337B05" w:rsidRDefault="00076039" w:rsidP="0071440B">
            <w:pPr>
              <w:spacing w:beforeLines="50" w:before="120" w:afterLines="50"/>
              <w:rPr>
                <w:b/>
                <w:sz w:val="22"/>
              </w:rPr>
            </w:pPr>
          </w:p>
        </w:tc>
        <w:tc>
          <w:tcPr>
            <w:tcW w:w="7059" w:type="dxa"/>
            <w:shd w:val="clear" w:color="auto" w:fill="auto"/>
          </w:tcPr>
          <w:p w14:paraId="7531B05C" w14:textId="77777777" w:rsidR="00076039" w:rsidRPr="00337B05" w:rsidRDefault="00076039" w:rsidP="0071440B">
            <w:pPr>
              <w:spacing w:beforeLines="50" w:before="120" w:afterLines="50"/>
              <w:rPr>
                <w:b/>
                <w:sz w:val="22"/>
              </w:rPr>
            </w:pPr>
            <w:r w:rsidRPr="00337B05">
              <w:rPr>
                <w:b/>
                <w:sz w:val="22"/>
              </w:rPr>
              <w:t>PSSM</w:t>
            </w:r>
          </w:p>
        </w:tc>
        <w:tc>
          <w:tcPr>
            <w:tcW w:w="2683" w:type="dxa"/>
            <w:shd w:val="clear" w:color="auto" w:fill="auto"/>
          </w:tcPr>
          <w:p w14:paraId="0E47A9D1" w14:textId="4FC070B7" w:rsidR="00076039" w:rsidRPr="00337B05" w:rsidRDefault="00076039" w:rsidP="000D2AAD">
            <w:pPr>
              <w:spacing w:beforeLines="50" w:before="120" w:afterLines="50"/>
              <w:rPr>
                <w:sz w:val="22"/>
              </w:rPr>
            </w:pPr>
            <w:r w:rsidRPr="00337B05">
              <w:rPr>
                <w:sz w:val="22"/>
              </w:rPr>
              <w:fldChar w:fldCharType="begin"/>
            </w:r>
            <w:r w:rsidRPr="00337B05">
              <w:rPr>
                <w:sz w:val="22"/>
              </w:rPr>
              <w:instrText xml:space="preserve"> ADDIN EN.CITE &lt;EndNote&gt;&lt;Cite&gt;&lt;Author&gt;Hong&lt;/Author&gt;&lt;Year&gt;2011&lt;/Year&gt;&lt;RecNum&gt;158&lt;/RecNum&gt;&lt;DisplayText&gt;(Hong, et al., 2011)&lt;/DisplayText&gt;&lt;record&gt;&lt;rec-number&gt;158&lt;/rec-number&gt;&lt;foreign-keys&gt;&lt;key app="EN" db-id="wxswdse9azxtsie5xr9xv5tketed2sxdptrr"&gt;158&lt;/key&gt;&lt;key app="ENWeb" db-id=""&gt;0&lt;/key&gt;&lt;/foreign-keys&gt;&lt;ref-type name="Journal Article"&gt;17&lt;/ref-type&gt;&lt;contributors&gt;&lt;authors&gt;&lt;author&gt;Hong, Y.&lt;/author&gt;&lt;author&gt;Chintapalli, S. V.&lt;/author&gt;&lt;author&gt;Ko, K. D.&lt;/author&gt;&lt;author&gt;Bhardwaj, G.&lt;/author&gt;&lt;author&gt;Zhang, Z.&lt;/author&gt;&lt;author&gt;van Rossum, D.&lt;/author&gt;&lt;author&gt;Patterson, R. L.&lt;/author&gt;&lt;/authors&gt;&lt;/contributors&gt;&lt;auth-address&gt;Department of Computer Science and Engineering, The Pennsylvania State University, University Park, Pennsylvania, United States of America.&lt;/auth-address&gt;&lt;titles&gt;&lt;title&gt;Predicting protein folds with fold-specific PSSM libraries&lt;/title&gt;&lt;secondary-title&gt;PLoS One&lt;/secondary-title&gt;&lt;alt-title&gt;PloS one&lt;/alt-title&gt;&lt;/titles&gt;&lt;periodical&gt;&lt;full-title&gt;PLoS One&lt;/full-title&gt;&lt;abbr-1&gt;PloS one&lt;/abbr-1&gt;&lt;/periodical&gt;&lt;alt-periodical&gt;&lt;full-title&gt;PLoS One&lt;/full-title&gt;&lt;abbr-1&gt;PloS one&lt;/abbr-1&gt;&lt;/alt-periodical&gt;&lt;pages&gt;e20557&lt;/pages&gt;&lt;volume&gt;6&lt;/volume&gt;&lt;number&gt;6&lt;/number&gt;&lt;keywords&gt;&lt;keyword&gt;Models, Molecular&lt;/keyword&gt;&lt;keyword&gt;*Protein Folding&lt;/keyword&gt;&lt;keyword&gt;Proteomics&lt;/keyword&gt;&lt;keyword&gt;Sequence Alignment&lt;/keyword&gt;&lt;/keywords&gt;&lt;dates&gt;&lt;year&gt;2011&lt;/year&gt;&lt;/dates&gt;&lt;isbn&gt;1932-6203 (Electronic)&amp;#xD;1932-6203 (Linking)&lt;/isbn&gt;&lt;accession-num&gt;21698189&lt;/accession-num&gt;&lt;urls&gt;&lt;related-urls&gt;&lt;url&gt;http://www.ncbi.nlm.nih.gov/pubmed/21698189&lt;/url&gt;&lt;url&gt;http://journals.plos.org/plosone/article/asset?id=10.1371/journal.pone.0020557.PDF&lt;/url&gt;&lt;/related-urls&gt;&lt;/urls&gt;&lt;custom2&gt;3116844&lt;/custom2&gt;&lt;electronic-resource-num&gt;10.1371/journal.pone.0020557&lt;/electronic-resource-num&gt;&lt;/record&gt;&lt;/Cite&gt;&lt;/EndNote&gt;</w:instrText>
            </w:r>
            <w:r w:rsidRPr="00337B05">
              <w:rPr>
                <w:sz w:val="22"/>
              </w:rPr>
              <w:fldChar w:fldCharType="separate"/>
            </w:r>
            <w:r w:rsidRPr="00337B05">
              <w:rPr>
                <w:noProof/>
                <w:sz w:val="22"/>
              </w:rPr>
              <w:t>(</w:t>
            </w:r>
            <w:hyperlink w:anchor="_ENREF_27" w:tooltip="Hong, 2011 #158" w:history="1">
              <w:r w:rsidR="000D2AAD" w:rsidRPr="00337B05">
                <w:rPr>
                  <w:noProof/>
                  <w:sz w:val="22"/>
                </w:rPr>
                <w:t>Hong, et al., 2011</w:t>
              </w:r>
            </w:hyperlink>
            <w:r w:rsidRPr="00337B05">
              <w:rPr>
                <w:noProof/>
                <w:sz w:val="22"/>
              </w:rPr>
              <w:t>)</w:t>
            </w:r>
            <w:r w:rsidRPr="00337B05">
              <w:rPr>
                <w:sz w:val="22"/>
              </w:rPr>
              <w:fldChar w:fldCharType="end"/>
            </w:r>
          </w:p>
        </w:tc>
      </w:tr>
      <w:tr w:rsidR="00F03FF4" w:rsidRPr="000443FA" w14:paraId="3D17FCCD" w14:textId="77777777" w:rsidTr="00471586">
        <w:trPr>
          <w:jc w:val="center"/>
        </w:trPr>
        <w:tc>
          <w:tcPr>
            <w:tcW w:w="1741" w:type="dxa"/>
            <w:vMerge w:val="restart"/>
            <w:shd w:val="clear" w:color="auto" w:fill="auto"/>
          </w:tcPr>
          <w:p w14:paraId="3A872492" w14:textId="0F01D177" w:rsidR="00865E4A" w:rsidRPr="00A47359" w:rsidRDefault="00625CD7" w:rsidP="00625CD7">
            <w:pPr>
              <w:spacing w:beforeLines="50" w:before="120" w:afterLines="50"/>
              <w:rPr>
                <w:b/>
                <w:sz w:val="22"/>
              </w:rPr>
            </w:pPr>
            <w:bookmarkStart w:id="51" w:name="OLE_LINK69"/>
            <w:bookmarkStart w:id="52" w:name="OLE_LINK70"/>
            <w:bookmarkStart w:id="53" w:name="OLE_LINK71"/>
            <w:bookmarkStart w:id="54" w:name="OLE_LINK72"/>
            <w:bookmarkStart w:id="55" w:name="OLE_LINK73"/>
            <w:bookmarkStart w:id="56" w:name="OLE_LINK76"/>
            <w:bookmarkStart w:id="57" w:name="OLE_LINK67"/>
            <w:bookmarkStart w:id="58" w:name="OLE_LINK68"/>
            <w:r w:rsidRPr="00A47359">
              <w:rPr>
                <w:b/>
                <w:sz w:val="22"/>
              </w:rPr>
              <w:t>Prediction</w:t>
            </w:r>
            <w:r>
              <w:rPr>
                <w:b/>
                <w:sz w:val="22"/>
              </w:rPr>
              <w:t xml:space="preserve"> of p</w:t>
            </w:r>
            <w:r w:rsidR="00865E4A" w:rsidRPr="00A47359">
              <w:rPr>
                <w:b/>
                <w:sz w:val="22"/>
              </w:rPr>
              <w:t>rotein-protein interaction</w:t>
            </w:r>
            <w:bookmarkEnd w:id="51"/>
            <w:bookmarkEnd w:id="52"/>
            <w:bookmarkEnd w:id="53"/>
            <w:bookmarkEnd w:id="54"/>
            <w:bookmarkEnd w:id="55"/>
            <w:bookmarkEnd w:id="56"/>
            <w:bookmarkEnd w:id="57"/>
            <w:bookmarkEnd w:id="58"/>
            <w:r w:rsidR="00A109A4">
              <w:rPr>
                <w:b/>
                <w:sz w:val="22"/>
              </w:rPr>
              <w:t>s</w:t>
            </w:r>
          </w:p>
        </w:tc>
        <w:tc>
          <w:tcPr>
            <w:tcW w:w="7059" w:type="dxa"/>
            <w:shd w:val="clear" w:color="auto" w:fill="auto"/>
          </w:tcPr>
          <w:p w14:paraId="6D92C117" w14:textId="77777777" w:rsidR="00865E4A" w:rsidRPr="00A47359" w:rsidRDefault="00865E4A" w:rsidP="0071440B">
            <w:pPr>
              <w:spacing w:beforeLines="50" w:before="120" w:afterLines="50"/>
              <w:rPr>
                <w:b/>
                <w:sz w:val="22"/>
              </w:rPr>
            </w:pPr>
            <w:r w:rsidRPr="00A47359">
              <w:rPr>
                <w:b/>
                <w:sz w:val="22"/>
              </w:rPr>
              <w:t>D-FPSSM</w:t>
            </w:r>
            <w:r w:rsidRPr="00A47359">
              <w:rPr>
                <w:sz w:val="22"/>
              </w:rPr>
              <w:t xml:space="preserve">, </w:t>
            </w:r>
            <w:r w:rsidR="00B808F3">
              <w:rPr>
                <w:sz w:val="22"/>
              </w:rPr>
              <w:t xml:space="preserve">and </w:t>
            </w:r>
            <w:r w:rsidRPr="00A47359">
              <w:rPr>
                <w:b/>
                <w:sz w:val="22"/>
              </w:rPr>
              <w:t>S-FPSSM</w:t>
            </w:r>
          </w:p>
        </w:tc>
        <w:tc>
          <w:tcPr>
            <w:tcW w:w="2683" w:type="dxa"/>
            <w:shd w:val="clear" w:color="auto" w:fill="auto"/>
          </w:tcPr>
          <w:p w14:paraId="32067735" w14:textId="73EF1BE9" w:rsidR="00865E4A" w:rsidRPr="00A47359" w:rsidRDefault="00865E4A" w:rsidP="000D2AAD">
            <w:pPr>
              <w:spacing w:beforeLines="50" w:before="120" w:afterLines="50"/>
              <w:rPr>
                <w:sz w:val="22"/>
              </w:rPr>
            </w:pPr>
            <w:r w:rsidRPr="00A47359">
              <w:rPr>
                <w:sz w:val="22"/>
              </w:rPr>
              <w:fldChar w:fldCharType="begin"/>
            </w:r>
            <w:r w:rsidRPr="00A47359">
              <w:rPr>
                <w:sz w:val="22"/>
              </w:rPr>
              <w:instrText xml:space="preserve"> ADDIN EN.CITE &lt;EndNote&gt;&lt;Cite&gt;&lt;Author&gt;Zahiri&lt;/Author&gt;&lt;Year&gt;2013&lt;/Year&gt;&lt;RecNum&gt;98&lt;/RecNum&gt;&lt;DisplayText&gt;(Zahiri, et al., 2013)&lt;/DisplayText&gt;&lt;record&gt;&lt;rec-number&gt;98&lt;/rec-number&gt;&lt;foreign-keys&gt;&lt;key app="EN" db-id="wxswdse9azxtsie5xr9xv5tketed2sxdptrr"&gt;98&lt;/key&gt;&lt;key app="ENWeb" db-id=""&gt;0&lt;/key&gt;&lt;/foreign-keys&gt;&lt;ref-type name="Journal Article"&gt;17&lt;/ref-type&gt;&lt;contributors&gt;&lt;authors&gt;&lt;author&gt;Zahiri, J.&lt;/author&gt;&lt;author&gt;Yaghoubi, O.&lt;/author&gt;&lt;author&gt;Mohammad-Noori, M.&lt;/author&gt;&lt;author&gt;Ebrahimpour, R.&lt;/author&gt;&lt;author&gt;Masoudi-Nejad, A.&lt;/author&gt;&lt;/authors&gt;&lt;/contributors&gt;&lt;auth-address&gt;Laboratory of Systems Biology and Bioinformatics (LBB), Institute of Biochemistry and Biophysics, University of Tehran, Tehran, Iran.&lt;/auth-address&gt;&lt;titles&gt;&lt;title&gt;PPIevo: protein-protein interaction prediction from PSSM based evolutionary information&lt;/title&gt;&lt;secondary-title&gt;Genomics&lt;/secondary-title&gt;&lt;alt-title&gt;Genomics&lt;/alt-title&gt;&lt;/titles&gt;&lt;periodical&gt;&lt;full-title&gt;Genomics&lt;/full-title&gt;&lt;abbr-1&gt;Genomics&lt;/abbr-1&gt;&lt;/periodical&gt;&lt;alt-periodical&gt;&lt;full-title&gt;Genomics&lt;/full-title&gt;&lt;abbr-1&gt;Genomics&lt;/abbr-1&gt;&lt;/alt-periodical&gt;&lt;pages&gt;237-42&lt;/pages&gt;&lt;volume&gt;102&lt;/volume&gt;&lt;number&gt;4&lt;/number&gt;&lt;keywords&gt;&lt;keyword&gt;Algorithms&lt;/keyword&gt;&lt;keyword&gt;Amino Acid Sequence&lt;/keyword&gt;&lt;keyword&gt;Artificial Intelligence&lt;/keyword&gt;&lt;keyword&gt;Computational Biology/*methods&lt;/keyword&gt;&lt;keyword&gt;Databases, Protein&lt;/keyword&gt;&lt;keyword&gt;*Evolution, Molecular&lt;/keyword&gt;&lt;keyword&gt;Humans&lt;/keyword&gt;&lt;keyword&gt;Phylogeny&lt;/keyword&gt;&lt;keyword&gt;*Position-Specific Scoring Matrices&lt;/keyword&gt;&lt;keyword&gt;*Protein Interaction Maps&lt;/keyword&gt;&lt;keyword&gt;Proteins/*chemistry/*metabolism&lt;/keyword&gt;&lt;/keywords&gt;&lt;dates&gt;&lt;year&gt;2013&lt;/year&gt;&lt;pub-dates&gt;&lt;date&gt;Oct&lt;/date&gt;&lt;/pub-dates&gt;&lt;/dates&gt;&lt;isbn&gt;1089-8646 (Electronic)&amp;#xD;0888-7543 (Linking)&lt;/isbn&gt;&lt;accession-num&gt;23747746&lt;/accession-num&gt;&lt;urls&gt;&lt;related-urls&gt;&lt;url&gt;http://www.ncbi.nlm.nih.gov/pubmed/23747746&lt;/url&gt;&lt;/related-urls&gt;&lt;/urls&gt;&lt;electronic-resource-num&gt;10.1016/j.ygeno.2013.05.006&lt;/electronic-resource-num&gt;&lt;/record&gt;&lt;/Cite&gt;&lt;/EndNote&gt;</w:instrText>
            </w:r>
            <w:r w:rsidRPr="00A47359">
              <w:rPr>
                <w:sz w:val="22"/>
              </w:rPr>
              <w:fldChar w:fldCharType="separate"/>
            </w:r>
            <w:r w:rsidRPr="00A47359">
              <w:rPr>
                <w:noProof/>
                <w:sz w:val="22"/>
              </w:rPr>
              <w:t>(</w:t>
            </w:r>
            <w:hyperlink w:anchor="_ENREF_73" w:tooltip="Zahiri, 2013 #98" w:history="1">
              <w:r w:rsidR="000D2AAD" w:rsidRPr="00A47359">
                <w:rPr>
                  <w:noProof/>
                  <w:sz w:val="22"/>
                </w:rPr>
                <w:t>Zahiri, et al., 2013</w:t>
              </w:r>
            </w:hyperlink>
            <w:r w:rsidRPr="00A47359">
              <w:rPr>
                <w:noProof/>
                <w:sz w:val="22"/>
              </w:rPr>
              <w:t>)</w:t>
            </w:r>
            <w:r w:rsidRPr="00A47359">
              <w:rPr>
                <w:sz w:val="22"/>
              </w:rPr>
              <w:fldChar w:fldCharType="end"/>
            </w:r>
          </w:p>
        </w:tc>
      </w:tr>
      <w:tr w:rsidR="00F03FF4" w:rsidRPr="000443FA" w14:paraId="047C9E8A" w14:textId="77777777" w:rsidTr="00471586">
        <w:trPr>
          <w:jc w:val="center"/>
        </w:trPr>
        <w:tc>
          <w:tcPr>
            <w:tcW w:w="1741" w:type="dxa"/>
            <w:vMerge/>
            <w:shd w:val="clear" w:color="auto" w:fill="auto"/>
          </w:tcPr>
          <w:p w14:paraId="5C4A286D" w14:textId="77777777" w:rsidR="00865E4A" w:rsidRPr="00A47359" w:rsidRDefault="00865E4A" w:rsidP="0071440B">
            <w:pPr>
              <w:spacing w:beforeLines="50" w:before="120" w:afterLines="50"/>
              <w:rPr>
                <w:b/>
                <w:sz w:val="22"/>
              </w:rPr>
            </w:pPr>
          </w:p>
        </w:tc>
        <w:tc>
          <w:tcPr>
            <w:tcW w:w="7059" w:type="dxa"/>
            <w:shd w:val="clear" w:color="auto" w:fill="auto"/>
          </w:tcPr>
          <w:p w14:paraId="23FDC347" w14:textId="77777777" w:rsidR="00865E4A" w:rsidRPr="00A47359" w:rsidRDefault="00865E4A" w:rsidP="0071440B">
            <w:pPr>
              <w:spacing w:beforeLines="50" w:before="120" w:afterLines="50"/>
              <w:rPr>
                <w:b/>
                <w:sz w:val="22"/>
              </w:rPr>
            </w:pPr>
            <w:r w:rsidRPr="00A47359">
              <w:rPr>
                <w:sz w:val="22"/>
              </w:rPr>
              <w:t xml:space="preserve">physicochemical descriptors, </w:t>
            </w:r>
            <w:r w:rsidRPr="00A47359">
              <w:rPr>
                <w:b/>
                <w:sz w:val="22"/>
              </w:rPr>
              <w:t>PSSM-AC</w:t>
            </w:r>
            <w:r w:rsidRPr="00A47359">
              <w:rPr>
                <w:sz w:val="22"/>
              </w:rPr>
              <w:t xml:space="preserve">, </w:t>
            </w:r>
            <w:r w:rsidR="00B808F3">
              <w:rPr>
                <w:sz w:val="22"/>
              </w:rPr>
              <w:t xml:space="preserve">and </w:t>
            </w:r>
            <w:r w:rsidRPr="00A47359">
              <w:rPr>
                <w:b/>
                <w:sz w:val="22"/>
              </w:rPr>
              <w:t>PSSM-CC</w:t>
            </w:r>
          </w:p>
        </w:tc>
        <w:tc>
          <w:tcPr>
            <w:tcW w:w="2683" w:type="dxa"/>
            <w:shd w:val="clear" w:color="auto" w:fill="auto"/>
          </w:tcPr>
          <w:p w14:paraId="593940ED" w14:textId="1B537897" w:rsidR="00865E4A" w:rsidRPr="00A47359" w:rsidRDefault="00865E4A" w:rsidP="000D2AAD">
            <w:pPr>
              <w:spacing w:beforeLines="50" w:before="120" w:afterLines="50"/>
              <w:rPr>
                <w:sz w:val="22"/>
              </w:rPr>
            </w:pPr>
            <w:r w:rsidRPr="00A47359">
              <w:rPr>
                <w:sz w:val="22"/>
              </w:rPr>
              <w:fldChar w:fldCharType="begin"/>
            </w:r>
            <w:r w:rsidRPr="00A47359">
              <w:rPr>
                <w:sz w:val="22"/>
              </w:rPr>
              <w:instrText xml:space="preserve"> ADDIN EN.CITE &lt;EndNote&gt;&lt;Cite&gt;&lt;Author&gt;Guo&lt;/Author&gt;&lt;Year&gt;2008&lt;/Year&gt;&lt;RecNum&gt;1078&lt;/RecNum&gt;&lt;DisplayText&gt;(Guo, et al., 2008)&lt;/DisplayText&gt;&lt;record&gt;&lt;rec-number&gt;1078&lt;/rec-number&gt;&lt;foreign-keys&gt;&lt;key app="EN" db-id="wxswdse9azxtsie5xr9xv5tketed2sxdptrr"&gt;1078&lt;/key&gt;&lt;key app="ENWeb" db-id=""&gt;0&lt;/key&gt;&lt;/foreign-keys&gt;&lt;ref-type name="Journal Article"&gt;17&lt;/ref-type&gt;&lt;contributors&gt;&lt;authors&gt;&lt;author&gt;Guo, Y.&lt;/author&gt;&lt;author&gt;Yu, L.&lt;/author&gt;&lt;author&gt;Wen, Z.&lt;/author&gt;&lt;author&gt;Li, M.&lt;/author&gt;&lt;/authors&gt;&lt;/contributors&gt;&lt;auth-address&gt;College of Chemistry, Sichuan University, Chengdu 610064 and State Key Laboratory of Biotherapy, Sichuan University, Chengdu 610041, P.R. China.&lt;/auth-address&gt;&lt;titles&gt;&lt;title&gt;Using support vector machine combined with auto covariance to predict protein-protein interactions from protein sequences&lt;/title&gt;&lt;secondary-title&gt;Nucleic Acids Res&lt;/secondary-title&gt;&lt;alt-title&gt;Nucleic acids research&lt;/alt-title&gt;&lt;/titles&gt;&lt;periodical&gt;&lt;full-title&gt;Nucleic Acids Res&lt;/full-title&gt;&lt;abbr-1&gt;Nucleic acids research&lt;/abbr-1&gt;&lt;/periodical&gt;&lt;alt-periodical&gt;&lt;full-title&gt;Nucleic Acids Res&lt;/full-title&gt;&lt;abbr-1&gt;Nucleic acids research&lt;/abbr-1&gt;&lt;/alt-periodical&gt;&lt;pages&gt;3025-30&lt;/pages&gt;&lt;volume&gt;36&lt;/volume&gt;&lt;number&gt;9&lt;/number&gt;&lt;keywords&gt;&lt;keyword&gt;Amino Acids/chemistry&lt;/keyword&gt;&lt;keyword&gt;*Artificial Intelligence&lt;/keyword&gt;&lt;keyword&gt;Computational Biology/methods&lt;/keyword&gt;&lt;keyword&gt;Protein Interaction Mapping/*methods&lt;/keyword&gt;&lt;keyword&gt;Saccharomyces cerevisiae Proteins/chemistry/metabolism&lt;/keyword&gt;&lt;keyword&gt;Sequence Analysis, Protein/*methods&lt;/keyword&gt;&lt;/keywords&gt;&lt;dates&gt;&lt;year&gt;2008&lt;/year&gt;&lt;pub-dates&gt;&lt;date&gt;May&lt;/date&gt;&lt;/pub-dates&gt;&lt;/dates&gt;&lt;isbn&gt;1362-4962 (Electronic)&amp;#xD;0305-1048 (Linking)&lt;/isbn&gt;&lt;accession-num&gt;18390576&lt;/accession-num&gt;&lt;urls&gt;&lt;related-urls&gt;&lt;url&gt;http://www.ncbi.nlm.nih.gov/pubmed/18390576&lt;/url&gt;&lt;/related-urls&gt;&lt;/urls&gt;&lt;custom2&gt;2396404&lt;/custom2&gt;&lt;electronic-resource-num&gt;10.1093/nar/gkn159&lt;/electronic-resource-num&gt;&lt;/record&gt;&lt;/Cite&gt;&lt;/EndNote&gt;</w:instrText>
            </w:r>
            <w:r w:rsidRPr="00A47359">
              <w:rPr>
                <w:sz w:val="22"/>
              </w:rPr>
              <w:fldChar w:fldCharType="separate"/>
            </w:r>
            <w:r w:rsidRPr="00A47359">
              <w:rPr>
                <w:noProof/>
                <w:sz w:val="22"/>
              </w:rPr>
              <w:t>(</w:t>
            </w:r>
            <w:hyperlink w:anchor="_ENREF_25" w:tooltip="Guo, 2008 #1078" w:history="1">
              <w:r w:rsidR="000D2AAD" w:rsidRPr="00A47359">
                <w:rPr>
                  <w:noProof/>
                  <w:sz w:val="22"/>
                </w:rPr>
                <w:t>Guo, et al., 2008</w:t>
              </w:r>
            </w:hyperlink>
            <w:r w:rsidRPr="00A47359">
              <w:rPr>
                <w:noProof/>
                <w:sz w:val="22"/>
              </w:rPr>
              <w:t>)</w:t>
            </w:r>
            <w:r w:rsidRPr="00A47359">
              <w:rPr>
                <w:sz w:val="22"/>
              </w:rPr>
              <w:fldChar w:fldCharType="end"/>
            </w:r>
          </w:p>
        </w:tc>
      </w:tr>
      <w:tr w:rsidR="00F03FF4" w:rsidRPr="000443FA" w14:paraId="58A38A96" w14:textId="77777777" w:rsidTr="00471586">
        <w:trPr>
          <w:jc w:val="center"/>
        </w:trPr>
        <w:tc>
          <w:tcPr>
            <w:tcW w:w="1741" w:type="dxa"/>
            <w:vMerge/>
            <w:shd w:val="clear" w:color="auto" w:fill="auto"/>
          </w:tcPr>
          <w:p w14:paraId="3BDAD0D3" w14:textId="77777777" w:rsidR="00865E4A" w:rsidRPr="00A47359" w:rsidRDefault="00865E4A" w:rsidP="0071440B">
            <w:pPr>
              <w:spacing w:beforeLines="50" w:before="120" w:afterLines="50"/>
              <w:rPr>
                <w:b/>
                <w:sz w:val="22"/>
              </w:rPr>
            </w:pPr>
          </w:p>
        </w:tc>
        <w:tc>
          <w:tcPr>
            <w:tcW w:w="7059" w:type="dxa"/>
            <w:shd w:val="clear" w:color="auto" w:fill="auto"/>
          </w:tcPr>
          <w:p w14:paraId="548A0D70" w14:textId="77777777" w:rsidR="00865E4A" w:rsidRPr="00A47359" w:rsidRDefault="00865E4A" w:rsidP="0071440B">
            <w:pPr>
              <w:spacing w:beforeLines="50" w:before="120" w:afterLines="50"/>
              <w:rPr>
                <w:sz w:val="22"/>
              </w:rPr>
            </w:pPr>
            <w:r w:rsidRPr="00A47359">
              <w:rPr>
                <w:sz w:val="22"/>
              </w:rPr>
              <w:t>physicochemical descriptors, evolutionary conservation score</w:t>
            </w:r>
            <w:r w:rsidR="001E1D7E" w:rsidRPr="00A47359">
              <w:rPr>
                <w:sz w:val="22"/>
              </w:rPr>
              <w:t>s</w:t>
            </w:r>
            <w:r w:rsidRPr="00A47359">
              <w:rPr>
                <w:sz w:val="22"/>
              </w:rPr>
              <w:t xml:space="preserve">, information entropy, </w:t>
            </w:r>
            <w:r w:rsidRPr="00A47359">
              <w:rPr>
                <w:b/>
                <w:sz w:val="22"/>
              </w:rPr>
              <w:t>PSSM</w:t>
            </w:r>
            <w:r w:rsidRPr="00A47359">
              <w:rPr>
                <w:sz w:val="22"/>
              </w:rPr>
              <w:t>, ASA, NC</w:t>
            </w:r>
            <w:r w:rsidRPr="00A47359">
              <w:rPr>
                <w:sz w:val="22"/>
                <w:vertAlign w:val="subscript"/>
              </w:rPr>
              <w:t>a</w:t>
            </w:r>
            <w:r w:rsidRPr="00A47359">
              <w:rPr>
                <w:sz w:val="22"/>
              </w:rPr>
              <w:t xml:space="preserve">, </w:t>
            </w:r>
            <w:r w:rsidR="00B808F3">
              <w:rPr>
                <w:sz w:val="22"/>
              </w:rPr>
              <w:t xml:space="preserve">and </w:t>
            </w:r>
            <w:r w:rsidRPr="00A47359">
              <w:rPr>
                <w:sz w:val="22"/>
              </w:rPr>
              <w:t>NC</w:t>
            </w:r>
            <w:r w:rsidRPr="00A47359">
              <w:rPr>
                <w:sz w:val="22"/>
                <w:vertAlign w:val="subscript"/>
              </w:rPr>
              <w:t>r</w:t>
            </w:r>
          </w:p>
        </w:tc>
        <w:tc>
          <w:tcPr>
            <w:tcW w:w="2683" w:type="dxa"/>
            <w:shd w:val="clear" w:color="auto" w:fill="auto"/>
          </w:tcPr>
          <w:p w14:paraId="4F3252E9" w14:textId="4886B0B3" w:rsidR="00865E4A" w:rsidRPr="00A47359" w:rsidRDefault="00865E4A" w:rsidP="000D2AAD">
            <w:pPr>
              <w:spacing w:beforeLines="50" w:before="120" w:afterLines="50"/>
              <w:rPr>
                <w:sz w:val="22"/>
              </w:rPr>
            </w:pPr>
            <w:r w:rsidRPr="00A47359">
              <w:rPr>
                <w:sz w:val="22"/>
              </w:rPr>
              <w:fldChar w:fldCharType="begin"/>
            </w:r>
            <w:r w:rsidRPr="00A47359">
              <w:rPr>
                <w:sz w:val="22"/>
              </w:rPr>
              <w:instrText xml:space="preserve"> ADDIN EN.CITE &lt;EndNote&gt;&lt;Cite&gt;&lt;Author&gt;Deng&lt;/Author&gt;&lt;Year&gt;2009&lt;/Year&gt;&lt;RecNum&gt;1080&lt;/RecNum&gt;&lt;DisplayText&gt;(Deng, et al., 2009)&lt;/DisplayText&gt;&lt;record&gt;&lt;rec-number&gt;1080&lt;/rec-number&gt;&lt;foreign-keys&gt;&lt;key app="EN" db-id="wxswdse9azxtsie5xr9xv5tketed2sxdptrr"&gt;1080&lt;/key&gt;&lt;key app="ENWeb" db-id=""&gt;0&lt;/key&gt;&lt;/foreign-keys&gt;&lt;ref-type name="Journal Article"&gt;17&lt;/ref-type&gt;&lt;contributors&gt;&lt;authors&gt;&lt;author&gt;Deng, L.&lt;/author&gt;&lt;author&gt;Guan, J.&lt;/author&gt;&lt;author&gt;Dong, Q.&lt;/author&gt;&lt;author&gt;Zhou, S.&lt;/author&gt;&lt;/authors&gt;&lt;/contributors&gt;&lt;auth-address&gt;Department of Computer Science and Technology, Tongji University, Shanghai 201804, China. 9sking@tongji.edu.cn&lt;/auth-address&gt;&lt;titles&gt;&lt;title&gt;Prediction of protein-protein interaction sites using an ensemble method&lt;/title&gt;&lt;secondary-title&gt;BMC Bioinformatics&lt;/secondary-title&gt;&lt;alt-title&gt;BMC bioinformatics&lt;/alt-title&gt;&lt;/titles&gt;&lt;periodical&gt;&lt;full-title&gt;BMC Bioinformatics&lt;/full-title&gt;&lt;abbr-1&gt;BMC bioinformatics&lt;/abbr-1&gt;&lt;/periodical&gt;&lt;alt-periodical&gt;&lt;full-title&gt;BMC Bioinformatics&lt;/full-title&gt;&lt;abbr-1&gt;BMC bioinformatics&lt;/abbr-1&gt;&lt;/alt-periodical&gt;&lt;pages&gt;426&lt;/pages&gt;&lt;volume&gt;10&lt;/volume&gt;&lt;keywords&gt;&lt;keyword&gt;Binding Sites&lt;/keyword&gt;&lt;keyword&gt;Computational Biology/*methods&lt;/keyword&gt;&lt;keyword&gt;Databases, Protein&lt;/keyword&gt;&lt;keyword&gt;Protein Interaction Mapping&lt;/keyword&gt;&lt;keyword&gt;Proteins/*chemistry&lt;/keyword&gt;&lt;keyword&gt;Sequence Analysis, Protein&lt;/keyword&gt;&lt;keyword&gt;Software&lt;/keyword&gt;&lt;keyword&gt;Viral Nonstructural Proteins/chemistry/metabolism&lt;/keyword&gt;&lt;/keywords&gt;&lt;dates&gt;&lt;year&gt;2009&lt;/year&gt;&lt;/dates&gt;&lt;isbn&gt;1471-2105 (Electronic)&amp;#xD;1471-2105 (Linking)&lt;/isbn&gt;&lt;accession-num&gt;20015386&lt;/accession-num&gt;&lt;urls&gt;&lt;related-urls&gt;&lt;url&gt;http://www.ncbi.nlm.nih.gov/pubmed/20015386&lt;/url&gt;&lt;/related-urls&gt;&lt;/urls&gt;&lt;custom2&gt;2808167&lt;/custom2&gt;&lt;electronic-resource-num&gt;10.1186/1471-2105-10-426&lt;/electronic-resource-num&gt;&lt;/record&gt;&lt;/Cite&gt;&lt;/EndNote&gt;</w:instrText>
            </w:r>
            <w:r w:rsidRPr="00A47359">
              <w:rPr>
                <w:sz w:val="22"/>
              </w:rPr>
              <w:fldChar w:fldCharType="separate"/>
            </w:r>
            <w:r w:rsidRPr="00A47359">
              <w:rPr>
                <w:noProof/>
                <w:sz w:val="22"/>
              </w:rPr>
              <w:t>(</w:t>
            </w:r>
            <w:hyperlink w:anchor="_ENREF_19" w:tooltip="Deng, 2009 #1080" w:history="1">
              <w:r w:rsidR="000D2AAD" w:rsidRPr="00A47359">
                <w:rPr>
                  <w:noProof/>
                  <w:sz w:val="22"/>
                </w:rPr>
                <w:t>Deng, et al., 2009</w:t>
              </w:r>
            </w:hyperlink>
            <w:r w:rsidRPr="00A47359">
              <w:rPr>
                <w:noProof/>
                <w:sz w:val="22"/>
              </w:rPr>
              <w:t>)</w:t>
            </w:r>
            <w:r w:rsidRPr="00A47359">
              <w:rPr>
                <w:sz w:val="22"/>
              </w:rPr>
              <w:fldChar w:fldCharType="end"/>
            </w:r>
          </w:p>
        </w:tc>
      </w:tr>
      <w:tr w:rsidR="00F03FF4" w:rsidRPr="000443FA" w14:paraId="2103C6C0" w14:textId="77777777" w:rsidTr="00471586">
        <w:trPr>
          <w:jc w:val="center"/>
        </w:trPr>
        <w:tc>
          <w:tcPr>
            <w:tcW w:w="1741" w:type="dxa"/>
            <w:vMerge/>
            <w:shd w:val="clear" w:color="auto" w:fill="auto"/>
          </w:tcPr>
          <w:p w14:paraId="15088372" w14:textId="77777777" w:rsidR="00865E4A" w:rsidRPr="00A47359" w:rsidRDefault="00865E4A" w:rsidP="0071440B">
            <w:pPr>
              <w:spacing w:beforeLines="50" w:before="120" w:afterLines="50"/>
              <w:rPr>
                <w:b/>
                <w:sz w:val="22"/>
              </w:rPr>
            </w:pPr>
          </w:p>
        </w:tc>
        <w:tc>
          <w:tcPr>
            <w:tcW w:w="7059" w:type="dxa"/>
            <w:shd w:val="clear" w:color="auto" w:fill="auto"/>
          </w:tcPr>
          <w:p w14:paraId="02A775EC" w14:textId="4381E124" w:rsidR="00865E4A" w:rsidRPr="00A47359" w:rsidRDefault="00865E4A" w:rsidP="0071440B">
            <w:pPr>
              <w:spacing w:beforeLines="50" w:before="120" w:afterLines="50"/>
              <w:rPr>
                <w:sz w:val="22"/>
              </w:rPr>
            </w:pPr>
            <w:r w:rsidRPr="00A47359">
              <w:rPr>
                <w:b/>
                <w:sz w:val="22"/>
              </w:rPr>
              <w:t>PSSM</w:t>
            </w:r>
            <w:r w:rsidRPr="00A47359">
              <w:rPr>
                <w:sz w:val="22"/>
              </w:rPr>
              <w:t>,</w:t>
            </w:r>
            <w:r w:rsidR="005977BF">
              <w:rPr>
                <w:sz w:val="22"/>
              </w:rPr>
              <w:t xml:space="preserve"> and</w:t>
            </w:r>
            <w:r w:rsidRPr="00A47359">
              <w:rPr>
                <w:sz w:val="22"/>
              </w:rPr>
              <w:t xml:space="preserve"> </w:t>
            </w:r>
            <w:r w:rsidR="003311AC" w:rsidRPr="003311AC">
              <w:rPr>
                <w:sz w:val="22"/>
              </w:rPr>
              <w:t xml:space="preserve">predicted </w:t>
            </w:r>
            <w:r w:rsidR="008C1D38">
              <w:rPr>
                <w:sz w:val="22"/>
              </w:rPr>
              <w:t xml:space="preserve">solvent </w:t>
            </w:r>
            <w:r w:rsidR="003311AC" w:rsidRPr="003311AC">
              <w:rPr>
                <w:sz w:val="22"/>
              </w:rPr>
              <w:t>accessibility</w:t>
            </w:r>
          </w:p>
        </w:tc>
        <w:tc>
          <w:tcPr>
            <w:tcW w:w="2683" w:type="dxa"/>
            <w:shd w:val="clear" w:color="auto" w:fill="auto"/>
          </w:tcPr>
          <w:p w14:paraId="6D63997A" w14:textId="3170DFF1" w:rsidR="00865E4A" w:rsidRPr="00A47359" w:rsidRDefault="00865E4A" w:rsidP="000D2AAD">
            <w:pPr>
              <w:spacing w:beforeLines="50" w:before="120" w:afterLines="50"/>
              <w:rPr>
                <w:sz w:val="22"/>
              </w:rPr>
            </w:pPr>
            <w:r w:rsidRPr="00A47359">
              <w:rPr>
                <w:sz w:val="22"/>
              </w:rPr>
              <w:fldChar w:fldCharType="begin"/>
            </w:r>
            <w:r w:rsidRPr="00A47359">
              <w:rPr>
                <w:sz w:val="22"/>
              </w:rPr>
              <w:instrText xml:space="preserve"> ADDIN EN.CITE &lt;EndNote&gt;&lt;Cite&gt;&lt;Author&gt;Murakami&lt;/Author&gt;&lt;Year&gt;2010&lt;/Year&gt;&lt;RecNum&gt;744&lt;/RecNum&gt;&lt;DisplayText&gt;(Murakami and Mizuguchi, 2010)&lt;/DisplayText&gt;&lt;record&gt;&lt;rec-number&gt;744&lt;/rec-number&gt;&lt;foreign-keys&gt;&lt;key app="EN" db-id="wxswdse9azxtsie5xr9xv5tketed2sxdptrr"&gt;744&lt;/key&gt;&lt;key app="ENWeb" db-id=""&gt;0&lt;/key&gt;&lt;/foreign-keys&gt;&lt;ref-type name="Journal Article"&gt;17&lt;/ref-type&gt;&lt;contributors&gt;&lt;authors&gt;&lt;author&gt;Murakami, Y.&lt;/author&gt;&lt;author&gt;Mizuguchi, K.&lt;/author&gt;&lt;/authors&gt;&lt;/contributors&gt;&lt;auth-address&gt;National Institute of Biomedical Innovation, Osaka, Japan. yoichi@nibio.go.jp&lt;/auth-address&gt;&lt;titles&gt;&lt;title&gt;Applying the Naive Bayes classifier with kernel density estimation to the prediction of protein-protein interaction sites&lt;/title&gt;&lt;secondary-title&gt;Bioinformatics&lt;/secondary-title&gt;&lt;alt-title&gt;Bioinformatics&lt;/alt-title&gt;&lt;/titles&gt;&lt;periodical&gt;&lt;full-title&gt;Bioinformatics&lt;/full-title&gt;&lt;abbr-1&gt;Bioinformatics&lt;/abbr-1&gt;&lt;/periodical&gt;&lt;alt-periodical&gt;&lt;full-title&gt;Bioinformatics&lt;/full-title&gt;&lt;abbr-1&gt;Bioinformatics&lt;/abbr-1&gt;&lt;/alt-periodical&gt;&lt;pages&gt;1841-8&lt;/pages&gt;&lt;volume&gt;26&lt;/volume&gt;&lt;number&gt;15&lt;/number&gt;&lt;keywords&gt;&lt;keyword&gt;Binding Sites&lt;/keyword&gt;&lt;keyword&gt;Computational Biology/*methods&lt;/keyword&gt;&lt;keyword&gt;Position-Specific Scoring Matrices&lt;/keyword&gt;&lt;keyword&gt;*Proteins/chemistry/metabolism&lt;/keyword&gt;&lt;keyword&gt;Reproducibility of Results&lt;/keyword&gt;&lt;keyword&gt;Sequence Analysis, Protein/*methods&lt;/keyword&gt;&lt;keyword&gt;Software&lt;/keyword&gt;&lt;/keywords&gt;&lt;dates&gt;&lt;year&gt;2010&lt;/year&gt;&lt;pub-dates&gt;&lt;date&gt;Aug 1&lt;/date&gt;&lt;/pub-dates&gt;&lt;/dates&gt;&lt;isbn&gt;1367-4811 (Electronic)&amp;#xD;1367-4803 (Linking)&lt;/isbn&gt;&lt;accession-num&gt;20529890&lt;/accession-num&gt;&lt;urls&gt;&lt;related-urls&gt;&lt;url&gt;http://www.ncbi.nlm.nih.gov/pubmed/20529890&lt;/url&gt;&lt;url&gt;http://bioinformatics.oxfordjournals.org/content/26/15/1841.full.pdf&lt;/url&gt;&lt;/related-urls&gt;&lt;/urls&gt;&lt;electronic-resource-num&gt;10.1093/bioinformatics/btq302&lt;/electronic-resource-num&gt;&lt;/record&gt;&lt;/Cite&gt;&lt;/EndNote&gt;</w:instrText>
            </w:r>
            <w:r w:rsidRPr="00A47359">
              <w:rPr>
                <w:sz w:val="22"/>
              </w:rPr>
              <w:fldChar w:fldCharType="separate"/>
            </w:r>
            <w:r w:rsidRPr="00A47359">
              <w:rPr>
                <w:noProof/>
                <w:sz w:val="22"/>
              </w:rPr>
              <w:t>(</w:t>
            </w:r>
            <w:hyperlink w:anchor="_ENREF_50" w:tooltip="Murakami, 2010 #744" w:history="1">
              <w:r w:rsidR="000D2AAD" w:rsidRPr="00A47359">
                <w:rPr>
                  <w:noProof/>
                  <w:sz w:val="22"/>
                </w:rPr>
                <w:t>Murakami and Mizuguchi, 2010</w:t>
              </w:r>
            </w:hyperlink>
            <w:r w:rsidRPr="00A47359">
              <w:rPr>
                <w:noProof/>
                <w:sz w:val="22"/>
              </w:rPr>
              <w:t>)</w:t>
            </w:r>
            <w:r w:rsidRPr="00A47359">
              <w:rPr>
                <w:sz w:val="22"/>
              </w:rPr>
              <w:fldChar w:fldCharType="end"/>
            </w:r>
          </w:p>
        </w:tc>
      </w:tr>
      <w:tr w:rsidR="00F03FF4" w:rsidRPr="000443FA" w14:paraId="3BE1812C" w14:textId="77777777" w:rsidTr="00471586">
        <w:trPr>
          <w:jc w:val="center"/>
        </w:trPr>
        <w:tc>
          <w:tcPr>
            <w:tcW w:w="1741" w:type="dxa"/>
            <w:vMerge/>
            <w:shd w:val="clear" w:color="auto" w:fill="auto"/>
          </w:tcPr>
          <w:p w14:paraId="28EC6DAC" w14:textId="77777777" w:rsidR="00865E4A" w:rsidRPr="00A47359" w:rsidRDefault="00865E4A" w:rsidP="0071440B">
            <w:pPr>
              <w:spacing w:beforeLines="50" w:before="120" w:afterLines="50"/>
              <w:rPr>
                <w:b/>
                <w:sz w:val="22"/>
              </w:rPr>
            </w:pPr>
          </w:p>
        </w:tc>
        <w:tc>
          <w:tcPr>
            <w:tcW w:w="7059" w:type="dxa"/>
            <w:shd w:val="clear" w:color="auto" w:fill="auto"/>
          </w:tcPr>
          <w:p w14:paraId="113822A0" w14:textId="77777777" w:rsidR="00865E4A" w:rsidRPr="00A47359" w:rsidRDefault="00865E4A" w:rsidP="0071440B">
            <w:pPr>
              <w:spacing w:beforeLines="50" w:before="120" w:afterLines="50"/>
              <w:rPr>
                <w:b/>
                <w:sz w:val="22"/>
              </w:rPr>
            </w:pPr>
            <w:r w:rsidRPr="00A47359">
              <w:rPr>
                <w:b/>
                <w:sz w:val="22"/>
              </w:rPr>
              <w:t>PSSM</w:t>
            </w:r>
            <w:r w:rsidRPr="00A47359">
              <w:rPr>
                <w:sz w:val="22"/>
              </w:rPr>
              <w:t xml:space="preserve">, </w:t>
            </w:r>
            <w:r w:rsidR="005977BF">
              <w:rPr>
                <w:sz w:val="22"/>
              </w:rPr>
              <w:t xml:space="preserve">and </w:t>
            </w:r>
            <w:r w:rsidRPr="00A47359">
              <w:rPr>
                <w:b/>
                <w:sz w:val="22"/>
              </w:rPr>
              <w:t>PSSM-AC</w:t>
            </w:r>
          </w:p>
        </w:tc>
        <w:tc>
          <w:tcPr>
            <w:tcW w:w="2683" w:type="dxa"/>
            <w:shd w:val="clear" w:color="auto" w:fill="auto"/>
          </w:tcPr>
          <w:p w14:paraId="3194FE03" w14:textId="61DE8C2B" w:rsidR="00865E4A" w:rsidRPr="00A47359" w:rsidRDefault="00865E4A" w:rsidP="000D2AAD">
            <w:pPr>
              <w:spacing w:beforeLines="50" w:before="120" w:afterLines="50"/>
              <w:rPr>
                <w:sz w:val="22"/>
              </w:rPr>
            </w:pPr>
            <w:r w:rsidRPr="00A47359">
              <w:rPr>
                <w:sz w:val="22"/>
              </w:rPr>
              <w:fldChar w:fldCharType="begin"/>
            </w:r>
            <w:r w:rsidRPr="00A47359">
              <w:rPr>
                <w:sz w:val="22"/>
              </w:rPr>
              <w:instrText xml:space="preserve"> ADDIN EN.CITE &lt;EndNote&gt;&lt;Cite&gt;&lt;Author&gt;Gao&lt;/Author&gt;&lt;Year&gt;2016&lt;/Year&gt;&lt;RecNum&gt;10&lt;/RecNum&gt;&lt;DisplayText&gt;(Gao, et al., 2016)&lt;/DisplayText&gt;&lt;record&gt;&lt;rec-number&gt;10&lt;/rec-number&gt;&lt;foreign-keys&gt;&lt;key app="EN" db-id="wxswdse9azxtsie5xr9xv5tketed2sxdptrr"&gt;10&lt;/key&gt;&lt;key app="ENWeb" db-id=""&gt;0&lt;/key&gt;&lt;/foreign-keys&gt;&lt;ref-type name="Journal Article"&gt;17&lt;/ref-type&gt;&lt;contributors&gt;&lt;authors&gt;&lt;author&gt;Gao, Z. G.&lt;/author&gt;&lt;author&gt;Wang, L.&lt;/author&gt;&lt;author&gt;Xia, S. X.&lt;/author&gt;&lt;author&gt;You, Z. H.&lt;/author&gt;&lt;author&gt;Yan, X.&lt;/author&gt;&lt;author&gt;Zhou, Y.&lt;/author&gt;&lt;/authors&gt;&lt;/contributors&gt;&lt;auth-address&gt;School of Computer Science and Technology, China University of Mining and Technology, Xuzhou, Jiangsu 221116, China.&amp;#xD;School of Computer Science and Technology, China University of Mining and Technology, Xuzhou, Jiangsu 221116, China; College of Information Science and Engineering, Zaozhuang University, Zaozhuang, Shandong 277100, China.&amp;#xD;School of Foreign Languages, Zaozhuang University, Zaozhuang, Shandong 277100, China.&lt;/auth-address&gt;&lt;titles&gt;&lt;title&gt;Ens-PPI: A Novel Ensemble Classifier for Predicting the Interactions of Proteins Using Autocovariance Transformation from PSSM&lt;/title&gt;&lt;secondary-title&gt;Biomed Res Int&lt;/secondary-title&gt;&lt;alt-title&gt;BioMed research international&lt;/alt-title&gt;&lt;/titles&gt;&lt;periodical&gt;&lt;full-title&gt;Biomed Res Int&lt;/full-title&gt;&lt;abbr-1&gt;BioMed research international&lt;/abbr-1&gt;&lt;/periodical&gt;&lt;alt-periodical&gt;&lt;full-title&gt;Biomed Res Int&lt;/full-title&gt;&lt;abbr-1&gt;BioMed research international&lt;/abbr-1&gt;&lt;/alt-periodical&gt;&lt;pages&gt;4563524&lt;/pages&gt;&lt;volume&gt;2016&lt;/volume&gt;&lt;dates&gt;&lt;year&gt;2016&lt;/year&gt;&lt;/dates&gt;&lt;isbn&gt;2314-6141 (Electronic)&lt;/isbn&gt;&lt;accession-num&gt;27437399&lt;/accession-num&gt;&lt;urls&gt;&lt;related-urls&gt;&lt;url&gt;http://www.ncbi.nlm.nih.gov/pubmed/27437399&lt;/url&gt;&lt;url&gt;https://www.hindawi.com/journals/bmri/2016/4563524/&lt;/url&gt;&lt;url&gt;http://downloads.hindawi.com/journals/bmri/2016/4563524.pdf&lt;/url&gt;&lt;/related-urls&gt;&lt;/urls&gt;&lt;custom2&gt;4942601&lt;/custom2&gt;&lt;electronic-resource-num&gt;10.1155/2016/4563524&lt;/electronic-resource-num&gt;&lt;/record&gt;&lt;/Cite&gt;&lt;/EndNote&gt;</w:instrText>
            </w:r>
            <w:r w:rsidRPr="00A47359">
              <w:rPr>
                <w:sz w:val="22"/>
              </w:rPr>
              <w:fldChar w:fldCharType="separate"/>
            </w:r>
            <w:r w:rsidRPr="00A47359">
              <w:rPr>
                <w:noProof/>
                <w:sz w:val="22"/>
              </w:rPr>
              <w:t>(</w:t>
            </w:r>
            <w:hyperlink w:anchor="_ENREF_22" w:tooltip="Gao, 2016 #10" w:history="1">
              <w:r w:rsidR="000D2AAD" w:rsidRPr="00A47359">
                <w:rPr>
                  <w:noProof/>
                  <w:sz w:val="22"/>
                </w:rPr>
                <w:t>Gao, et al., 2016</w:t>
              </w:r>
            </w:hyperlink>
            <w:r w:rsidRPr="00A47359">
              <w:rPr>
                <w:noProof/>
                <w:sz w:val="22"/>
              </w:rPr>
              <w:t>)</w:t>
            </w:r>
            <w:r w:rsidRPr="00A47359">
              <w:rPr>
                <w:sz w:val="22"/>
              </w:rPr>
              <w:fldChar w:fldCharType="end"/>
            </w:r>
          </w:p>
        </w:tc>
      </w:tr>
      <w:tr w:rsidR="00F03FF4" w:rsidRPr="000443FA" w14:paraId="4773A28D" w14:textId="77777777" w:rsidTr="00471586">
        <w:trPr>
          <w:jc w:val="center"/>
        </w:trPr>
        <w:tc>
          <w:tcPr>
            <w:tcW w:w="1741" w:type="dxa"/>
            <w:vMerge/>
            <w:shd w:val="clear" w:color="auto" w:fill="auto"/>
          </w:tcPr>
          <w:p w14:paraId="552544C8" w14:textId="77777777" w:rsidR="00865E4A" w:rsidRPr="00A47359" w:rsidRDefault="00865E4A" w:rsidP="0071440B">
            <w:pPr>
              <w:spacing w:beforeLines="50" w:before="120" w:afterLines="50"/>
              <w:rPr>
                <w:b/>
                <w:sz w:val="22"/>
              </w:rPr>
            </w:pPr>
          </w:p>
        </w:tc>
        <w:tc>
          <w:tcPr>
            <w:tcW w:w="7059" w:type="dxa"/>
            <w:shd w:val="clear" w:color="auto" w:fill="auto"/>
          </w:tcPr>
          <w:p w14:paraId="11CC97A8" w14:textId="77777777" w:rsidR="00865E4A" w:rsidRPr="00A47359" w:rsidRDefault="00865E4A" w:rsidP="0071440B">
            <w:pPr>
              <w:spacing w:beforeLines="50" w:before="120" w:afterLines="50"/>
              <w:rPr>
                <w:b/>
                <w:sz w:val="22"/>
              </w:rPr>
            </w:pPr>
            <w:r w:rsidRPr="00A47359">
              <w:rPr>
                <w:b/>
                <w:sz w:val="22"/>
              </w:rPr>
              <w:t>PSSM</w:t>
            </w:r>
            <w:r w:rsidRPr="00A47359">
              <w:rPr>
                <w:sz w:val="22"/>
              </w:rPr>
              <w:t>,</w:t>
            </w:r>
            <w:r w:rsidR="005977BF">
              <w:rPr>
                <w:sz w:val="22"/>
              </w:rPr>
              <w:t xml:space="preserve"> and</w:t>
            </w:r>
            <w:r w:rsidRPr="00A47359">
              <w:rPr>
                <w:sz w:val="22"/>
              </w:rPr>
              <w:t xml:space="preserve"> </w:t>
            </w:r>
            <w:r w:rsidR="003B2D42" w:rsidRPr="00A47359">
              <w:rPr>
                <w:b/>
                <w:i/>
                <w:sz w:val="22"/>
              </w:rPr>
              <w:t>k</w:t>
            </w:r>
            <w:r w:rsidR="003B2D42" w:rsidRPr="00A47359">
              <w:rPr>
                <w:b/>
                <w:sz w:val="22"/>
              </w:rPr>
              <w:t>-separated</w:t>
            </w:r>
            <w:r w:rsidRPr="00A47359">
              <w:rPr>
                <w:b/>
                <w:sz w:val="22"/>
              </w:rPr>
              <w:t>-bigrams-PSSM</w:t>
            </w:r>
          </w:p>
        </w:tc>
        <w:tc>
          <w:tcPr>
            <w:tcW w:w="2683" w:type="dxa"/>
            <w:shd w:val="clear" w:color="auto" w:fill="auto"/>
          </w:tcPr>
          <w:p w14:paraId="70E2CA31" w14:textId="3E64D8C4" w:rsidR="00865E4A" w:rsidRPr="00A47359" w:rsidRDefault="00865E4A" w:rsidP="000D2AAD">
            <w:pPr>
              <w:spacing w:beforeLines="50" w:before="120" w:afterLines="50"/>
              <w:rPr>
                <w:sz w:val="22"/>
              </w:rPr>
            </w:pPr>
            <w:r w:rsidRPr="00A47359">
              <w:rPr>
                <w:sz w:val="22"/>
              </w:rPr>
              <w:fldChar w:fldCharType="begin"/>
            </w:r>
            <w:r w:rsidRPr="00A47359">
              <w:rPr>
                <w:sz w:val="22"/>
              </w:rPr>
              <w:instrText xml:space="preserve"> ADDIN EN.CITE &lt;EndNote&gt;&lt;Cite&gt;&lt;Author&gt;An&lt;/Author&gt;&lt;Year&gt;2016&lt;/Year&gt;&lt;RecNum&gt;9&lt;/RecNum&gt;&lt;DisplayText&gt;(An, et al., 2016)&lt;/DisplayText&gt;&lt;record&gt;&lt;rec-number&gt;9&lt;/rec-number&gt;&lt;foreign-keys&gt;&lt;key app="EN" db-id="wxswdse9azxtsie5xr9xv5tketed2sxdptrr"&gt;9&lt;/key&gt;&lt;key app="ENWeb" db-id=""&gt;0&lt;/key&gt;&lt;/foreign-keys&gt;&lt;ref-type name="Journal Article"&gt;17&lt;/ref-type&gt;&lt;contributors&gt;&lt;authors&gt;&lt;author&gt;An, J. Y.&lt;/author&gt;&lt;author&gt;Meng, F. R.&lt;/author&gt;&lt;author&gt;You, Z. H.&lt;/author&gt;&lt;author&gt;Chen, X.&lt;/author&gt;&lt;author&gt;Yan, G. Y.&lt;/author&gt;&lt;author&gt;Hu, J. P.&lt;/author&gt;&lt;/authors&gt;&lt;/contributors&gt;&lt;auth-address&gt;School of Computer Science Technology, China University of Mining and Technology, Xuzhou, Jiangsu, 21116, China.&amp;#xD;School of Information and Electrical Engineering, China University of Mining and Technology, Xuzhou, Jiangsu, 21116, China.&amp;#xD;Academy of Mathematics and Systems Science, Chinese Academy of Sciences, Beijing, 100190, China.&lt;/auth-address&gt;&lt;titles&gt;&lt;title&gt;Improving protein-protein interactions prediction accuracy using protein evolutionary information and relevance vector machine model&lt;/title&gt;&lt;secondary-title&gt;Protein Sci&lt;/secondary-title&gt;&lt;alt-title&gt;Protein science : a publication of the Protein Society&lt;/alt-title&gt;&lt;/titles&gt;&lt;periodical&gt;&lt;full-title&gt;Protein Sci&lt;/full-title&gt;&lt;abbr-1&gt;Protein science : a publication of the Protein Society&lt;/abbr-1&gt;&lt;/periodical&gt;&lt;alt-periodical&gt;&lt;full-title&gt;Protein Sci&lt;/full-title&gt;&lt;abbr-1&gt;Protein science : a publication of the Protein Society&lt;/abbr-1&gt;&lt;/alt-periodical&gt;&lt;dates&gt;&lt;year&gt;2016&lt;/year&gt;&lt;pub-dates&gt;&lt;date&gt;Jul 25&lt;/date&gt;&lt;/pub-dates&gt;&lt;/dates&gt;&lt;isbn&gt;1469-896X (Electronic)&amp;#xD;0961-8368 (Linking)&lt;/isbn&gt;&lt;accession-num&gt;27452983&lt;/accession-num&gt;&lt;urls&gt;&lt;related-urls&gt;&lt;url&gt;http://www.ncbi.nlm.nih.gov/pubmed/27452983&lt;/url&gt;&lt;url&gt;http://onlinelibrary.wiley.com/store/10.1002/pro.2991/asset/pro2991.pdf?v=1&amp;amp;t=itbn3uz6&amp;amp;s=f540cee5d2c5c87b36cbfe657426587dcffae287&lt;/url&gt;&lt;/related-urls&gt;&lt;/urls&gt;&lt;electronic-resource-num&gt;10.1002/pro.2991&lt;/electronic-resource-num&gt;&lt;/record&gt;&lt;/Cite&gt;&lt;/EndNote&gt;</w:instrText>
            </w:r>
            <w:r w:rsidRPr="00A47359">
              <w:rPr>
                <w:sz w:val="22"/>
              </w:rPr>
              <w:fldChar w:fldCharType="separate"/>
            </w:r>
            <w:r w:rsidRPr="00A47359">
              <w:rPr>
                <w:noProof/>
                <w:sz w:val="22"/>
              </w:rPr>
              <w:t>(</w:t>
            </w:r>
            <w:hyperlink w:anchor="_ENREF_2" w:tooltip="An, 2016 #9" w:history="1">
              <w:r w:rsidR="000D2AAD" w:rsidRPr="00A47359">
                <w:rPr>
                  <w:noProof/>
                  <w:sz w:val="22"/>
                </w:rPr>
                <w:t>An, et al., 2016</w:t>
              </w:r>
            </w:hyperlink>
            <w:r w:rsidRPr="00A47359">
              <w:rPr>
                <w:noProof/>
                <w:sz w:val="22"/>
              </w:rPr>
              <w:t>)</w:t>
            </w:r>
            <w:r w:rsidRPr="00A47359">
              <w:rPr>
                <w:sz w:val="22"/>
              </w:rPr>
              <w:fldChar w:fldCharType="end"/>
            </w:r>
          </w:p>
        </w:tc>
      </w:tr>
      <w:tr w:rsidR="00F03FF4" w:rsidRPr="000443FA" w14:paraId="4A36DE6C" w14:textId="77777777" w:rsidTr="00471586">
        <w:trPr>
          <w:jc w:val="center"/>
        </w:trPr>
        <w:tc>
          <w:tcPr>
            <w:tcW w:w="1741" w:type="dxa"/>
            <w:vMerge/>
            <w:shd w:val="clear" w:color="auto" w:fill="auto"/>
          </w:tcPr>
          <w:p w14:paraId="3A2FD2AA" w14:textId="77777777" w:rsidR="00865E4A" w:rsidRPr="00A47359" w:rsidRDefault="00865E4A" w:rsidP="0071440B">
            <w:pPr>
              <w:spacing w:beforeLines="50" w:before="120" w:afterLines="50"/>
              <w:rPr>
                <w:b/>
                <w:sz w:val="22"/>
              </w:rPr>
            </w:pPr>
          </w:p>
        </w:tc>
        <w:tc>
          <w:tcPr>
            <w:tcW w:w="7059" w:type="dxa"/>
            <w:shd w:val="clear" w:color="auto" w:fill="auto"/>
          </w:tcPr>
          <w:p w14:paraId="57B19C9F" w14:textId="77777777" w:rsidR="00865E4A" w:rsidRPr="00A47359" w:rsidRDefault="00865E4A" w:rsidP="0071440B">
            <w:pPr>
              <w:spacing w:beforeLines="50" w:before="120" w:afterLines="50"/>
              <w:rPr>
                <w:sz w:val="22"/>
              </w:rPr>
            </w:pPr>
            <w:r w:rsidRPr="00A47359">
              <w:rPr>
                <w:b/>
                <w:sz w:val="22"/>
              </w:rPr>
              <w:t>PSSM</w:t>
            </w:r>
            <w:r w:rsidRPr="00A47359">
              <w:rPr>
                <w:sz w:val="22"/>
              </w:rPr>
              <w:t xml:space="preserve">, </w:t>
            </w:r>
            <w:r w:rsidR="005977BF">
              <w:rPr>
                <w:sz w:val="22"/>
              </w:rPr>
              <w:t xml:space="preserve">and </w:t>
            </w:r>
            <w:r w:rsidR="00566893" w:rsidRPr="00A47359">
              <w:rPr>
                <w:sz w:val="22"/>
              </w:rPr>
              <w:t>s</w:t>
            </w:r>
            <w:r w:rsidRPr="00A47359">
              <w:rPr>
                <w:sz w:val="22"/>
              </w:rPr>
              <w:t xml:space="preserve">olvent </w:t>
            </w:r>
            <w:r w:rsidR="00566893" w:rsidRPr="00A47359">
              <w:rPr>
                <w:sz w:val="22"/>
              </w:rPr>
              <w:t>a</w:t>
            </w:r>
            <w:r w:rsidRPr="00A47359">
              <w:rPr>
                <w:sz w:val="22"/>
              </w:rPr>
              <w:t xml:space="preserve">ccessible </w:t>
            </w:r>
            <w:r w:rsidR="00566893" w:rsidRPr="00A47359">
              <w:rPr>
                <w:sz w:val="22"/>
              </w:rPr>
              <w:t>s</w:t>
            </w:r>
            <w:r w:rsidRPr="00A47359">
              <w:rPr>
                <w:sz w:val="22"/>
              </w:rPr>
              <w:t xml:space="preserve">urface </w:t>
            </w:r>
            <w:r w:rsidR="00566893" w:rsidRPr="00A47359">
              <w:rPr>
                <w:sz w:val="22"/>
              </w:rPr>
              <w:t>a</w:t>
            </w:r>
            <w:r w:rsidRPr="00A47359">
              <w:rPr>
                <w:sz w:val="22"/>
              </w:rPr>
              <w:t>rea</w:t>
            </w:r>
            <w:r w:rsidR="003A1129" w:rsidRPr="00A47359">
              <w:rPr>
                <w:sz w:val="22"/>
              </w:rPr>
              <w:t>s</w:t>
            </w:r>
          </w:p>
        </w:tc>
        <w:tc>
          <w:tcPr>
            <w:tcW w:w="2683" w:type="dxa"/>
            <w:shd w:val="clear" w:color="auto" w:fill="auto"/>
          </w:tcPr>
          <w:p w14:paraId="53D269EF" w14:textId="4EE69666" w:rsidR="00865E4A" w:rsidRPr="00A47359" w:rsidRDefault="00865E4A" w:rsidP="000D2AAD">
            <w:pPr>
              <w:spacing w:beforeLines="50" w:before="120" w:afterLines="50"/>
              <w:rPr>
                <w:sz w:val="22"/>
              </w:rPr>
            </w:pPr>
            <w:r w:rsidRPr="00A47359">
              <w:rPr>
                <w:sz w:val="22"/>
              </w:rPr>
              <w:fldChar w:fldCharType="begin">
                <w:fldData xml:space="preserve">PEVuZE5vdGU+PENpdGU+PEF1dGhvcj5NZWxvPC9BdXRob3I+PFllYXI+MjAxNjwvWWVhcj48UmVj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==
</w:fldData>
              </w:fldChar>
            </w:r>
            <w:r w:rsidRPr="00A47359">
              <w:rPr>
                <w:sz w:val="22"/>
              </w:rPr>
              <w:instrText xml:space="preserve"> ADDIN EN.CITE </w:instrText>
            </w:r>
            <w:r w:rsidRPr="00A47359">
              <w:rPr>
                <w:sz w:val="22"/>
              </w:rPr>
              <w:fldChar w:fldCharType="begin">
                <w:fldData xml:space="preserve">PEVuZE5vdGU+PENpdGU+PEF1dGhvcj5NZWxvPC9BdXRob3I+PFllYXI+MjAxNjwvWWVhcj48UmVj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==
</w:fldData>
              </w:fldChar>
            </w:r>
            <w:r w:rsidRPr="00A47359">
              <w:rPr>
                <w:sz w:val="22"/>
              </w:rPr>
              <w:instrText xml:space="preserve"> ADDIN EN.CITE.DATA </w:instrText>
            </w:r>
            <w:r w:rsidRPr="00A47359">
              <w:rPr>
                <w:sz w:val="22"/>
              </w:rPr>
            </w:r>
            <w:r w:rsidRPr="00A47359">
              <w:rPr>
                <w:sz w:val="22"/>
              </w:rPr>
              <w:fldChar w:fldCharType="end"/>
            </w:r>
            <w:r w:rsidRPr="00A47359">
              <w:rPr>
                <w:sz w:val="22"/>
              </w:rPr>
            </w:r>
            <w:r w:rsidRPr="00A47359">
              <w:rPr>
                <w:sz w:val="22"/>
              </w:rPr>
              <w:fldChar w:fldCharType="separate"/>
            </w:r>
            <w:r w:rsidRPr="00A47359">
              <w:rPr>
                <w:noProof/>
                <w:sz w:val="22"/>
              </w:rPr>
              <w:t>(</w:t>
            </w:r>
            <w:hyperlink w:anchor="_ENREF_48" w:tooltip="Melo, 2016 #8" w:history="1">
              <w:r w:rsidR="000D2AAD" w:rsidRPr="00A47359">
                <w:rPr>
                  <w:noProof/>
                  <w:sz w:val="22"/>
                </w:rPr>
                <w:t>Melo, et al., 2016</w:t>
              </w:r>
            </w:hyperlink>
            <w:r w:rsidRPr="00A47359">
              <w:rPr>
                <w:noProof/>
                <w:sz w:val="22"/>
              </w:rPr>
              <w:t>)</w:t>
            </w:r>
            <w:r w:rsidRPr="00A47359">
              <w:rPr>
                <w:sz w:val="22"/>
              </w:rPr>
              <w:fldChar w:fldCharType="end"/>
            </w:r>
          </w:p>
        </w:tc>
      </w:tr>
      <w:tr w:rsidR="00F03FF4" w:rsidRPr="000443FA" w14:paraId="18A6FA2F" w14:textId="77777777" w:rsidTr="00471586">
        <w:trPr>
          <w:jc w:val="center"/>
        </w:trPr>
        <w:tc>
          <w:tcPr>
            <w:tcW w:w="1741" w:type="dxa"/>
            <w:vMerge w:val="restart"/>
            <w:shd w:val="clear" w:color="auto" w:fill="auto"/>
          </w:tcPr>
          <w:p w14:paraId="35FFC4F4" w14:textId="0B8802EC" w:rsidR="00074323" w:rsidRPr="00A47359" w:rsidRDefault="00074323" w:rsidP="0071440B">
            <w:pPr>
              <w:spacing w:beforeLines="50" w:before="120" w:afterLines="50"/>
              <w:rPr>
                <w:b/>
                <w:sz w:val="22"/>
              </w:rPr>
            </w:pPr>
            <w:bookmarkStart w:id="59" w:name="OLE_LINK74"/>
            <w:bookmarkStart w:id="60" w:name="OLE_LINK75"/>
            <w:r w:rsidRPr="00A47359">
              <w:rPr>
                <w:b/>
                <w:sz w:val="22"/>
              </w:rPr>
              <w:lastRenderedPageBreak/>
              <w:t xml:space="preserve">Membrane protein </w:t>
            </w:r>
            <w:r w:rsidR="001B161D">
              <w:rPr>
                <w:b/>
                <w:sz w:val="22"/>
              </w:rPr>
              <w:t xml:space="preserve">topology </w:t>
            </w:r>
            <w:r w:rsidRPr="00A47359">
              <w:rPr>
                <w:b/>
                <w:sz w:val="22"/>
              </w:rPr>
              <w:t>prediction</w:t>
            </w:r>
            <w:bookmarkEnd w:id="59"/>
            <w:bookmarkEnd w:id="60"/>
          </w:p>
        </w:tc>
        <w:tc>
          <w:tcPr>
            <w:tcW w:w="7059" w:type="dxa"/>
            <w:shd w:val="clear" w:color="auto" w:fill="auto"/>
          </w:tcPr>
          <w:p w14:paraId="303397D0" w14:textId="77777777" w:rsidR="00074323" w:rsidRPr="00A47359" w:rsidRDefault="00074323" w:rsidP="0071440B">
            <w:pPr>
              <w:spacing w:beforeLines="50" w:before="120" w:afterLines="50"/>
              <w:rPr>
                <w:b/>
                <w:sz w:val="22"/>
              </w:rPr>
            </w:pPr>
            <w:r w:rsidRPr="00A47359">
              <w:rPr>
                <w:b/>
                <w:sz w:val="22"/>
              </w:rPr>
              <w:t>Pse-PSSM</w:t>
            </w:r>
          </w:p>
        </w:tc>
        <w:tc>
          <w:tcPr>
            <w:tcW w:w="2683" w:type="dxa"/>
            <w:shd w:val="clear" w:color="auto" w:fill="auto"/>
          </w:tcPr>
          <w:p w14:paraId="4653D1DE" w14:textId="4CC6F566" w:rsidR="00074323" w:rsidRPr="00A47359" w:rsidRDefault="00074323" w:rsidP="000D2AAD">
            <w:pPr>
              <w:spacing w:beforeLines="50" w:before="120" w:afterLines="50"/>
              <w:rPr>
                <w:sz w:val="22"/>
              </w:rPr>
            </w:pPr>
            <w:r w:rsidRPr="00A47359">
              <w:rPr>
                <w:sz w:val="22"/>
              </w:rPr>
              <w:fldChar w:fldCharType="begin">
                <w:fldData xml:space="preserve">PEVuZE5vdGU+PENpdGU+PEF1dGhvcj5DaG91PC9BdXRob3I+PFllYXI+MjAwNzwvWWVhcj48UmVj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</w:fldData>
              </w:fldChar>
            </w:r>
            <w:r w:rsidRPr="00A47359">
              <w:rPr>
                <w:sz w:val="22"/>
              </w:rPr>
              <w:instrText xml:space="preserve"> ADDIN EN.CITE </w:instrText>
            </w:r>
            <w:r w:rsidRPr="00A47359">
              <w:rPr>
                <w:sz w:val="22"/>
              </w:rPr>
              <w:fldChar w:fldCharType="begin">
                <w:fldData xml:space="preserve">PEVuZE5vdGU+PENpdGU+PEF1dGhvcj5DaG91PC9BdXRob3I+PFllYXI+MjAwNzwvWWVhcj48UmVj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</w:fldData>
              </w:fldChar>
            </w:r>
            <w:r w:rsidRPr="00A47359">
              <w:rPr>
                <w:sz w:val="22"/>
              </w:rPr>
              <w:instrText xml:space="preserve"> ADDIN EN.CITE.DATA </w:instrText>
            </w:r>
            <w:r w:rsidRPr="00A47359">
              <w:rPr>
                <w:sz w:val="22"/>
              </w:rPr>
            </w:r>
            <w:r w:rsidRPr="00A47359">
              <w:rPr>
                <w:sz w:val="22"/>
              </w:rPr>
              <w:fldChar w:fldCharType="end"/>
            </w:r>
            <w:r w:rsidRPr="00A47359">
              <w:rPr>
                <w:sz w:val="22"/>
              </w:rPr>
            </w:r>
            <w:r w:rsidRPr="00A47359">
              <w:rPr>
                <w:sz w:val="22"/>
              </w:rPr>
              <w:fldChar w:fldCharType="separate"/>
            </w:r>
            <w:r w:rsidRPr="00A47359">
              <w:rPr>
                <w:noProof/>
                <w:sz w:val="22"/>
              </w:rPr>
              <w:t>(</w:t>
            </w:r>
            <w:hyperlink w:anchor="_ENREF_16" w:tooltip="Chou, 2007 #282" w:history="1">
              <w:r w:rsidR="000D2AAD" w:rsidRPr="00A47359">
                <w:rPr>
                  <w:noProof/>
                  <w:sz w:val="22"/>
                </w:rPr>
                <w:t>Chou and Shen, 2007</w:t>
              </w:r>
            </w:hyperlink>
            <w:r w:rsidRPr="00A47359">
              <w:rPr>
                <w:noProof/>
                <w:sz w:val="22"/>
              </w:rPr>
              <w:t>)</w:t>
            </w:r>
            <w:r w:rsidRPr="00A47359">
              <w:rPr>
                <w:sz w:val="22"/>
              </w:rPr>
              <w:fldChar w:fldCharType="end"/>
            </w:r>
          </w:p>
        </w:tc>
      </w:tr>
      <w:tr w:rsidR="00F03FF4" w:rsidRPr="000443FA" w14:paraId="6151A482" w14:textId="77777777" w:rsidTr="00471586">
        <w:trPr>
          <w:jc w:val="center"/>
        </w:trPr>
        <w:tc>
          <w:tcPr>
            <w:tcW w:w="1741" w:type="dxa"/>
            <w:vMerge/>
            <w:shd w:val="clear" w:color="auto" w:fill="auto"/>
          </w:tcPr>
          <w:p w14:paraId="58D889F5" w14:textId="77777777" w:rsidR="00074323" w:rsidRPr="00A47359" w:rsidRDefault="00074323" w:rsidP="0071440B">
            <w:pPr>
              <w:spacing w:beforeLines="50" w:before="120" w:afterLines="50"/>
              <w:rPr>
                <w:b/>
                <w:sz w:val="22"/>
              </w:rPr>
            </w:pPr>
          </w:p>
        </w:tc>
        <w:tc>
          <w:tcPr>
            <w:tcW w:w="7059" w:type="dxa"/>
            <w:shd w:val="clear" w:color="auto" w:fill="auto"/>
          </w:tcPr>
          <w:p w14:paraId="06314E47" w14:textId="77777777" w:rsidR="00074323" w:rsidRPr="00A47359" w:rsidRDefault="00074323" w:rsidP="0071440B">
            <w:pPr>
              <w:spacing w:beforeLines="50" w:before="120" w:afterLines="50"/>
              <w:rPr>
                <w:sz w:val="22"/>
              </w:rPr>
            </w:pPr>
            <w:r w:rsidRPr="00A47359">
              <w:rPr>
                <w:b/>
                <w:sz w:val="22"/>
              </w:rPr>
              <w:t>PSSM</w:t>
            </w:r>
            <w:r w:rsidRPr="00A47359">
              <w:rPr>
                <w:sz w:val="22"/>
              </w:rPr>
              <w:t xml:space="preserve">, </w:t>
            </w:r>
            <w:r w:rsidR="005977BF">
              <w:rPr>
                <w:sz w:val="22"/>
              </w:rPr>
              <w:t xml:space="preserve">and </w:t>
            </w:r>
            <w:r w:rsidRPr="00A47359">
              <w:rPr>
                <w:sz w:val="22"/>
              </w:rPr>
              <w:t>IAMPC</w:t>
            </w:r>
            <w:r w:rsidR="005977BF">
              <w:rPr>
                <w:sz w:val="22"/>
              </w:rPr>
              <w:t xml:space="preserve"> </w:t>
            </w:r>
            <w:r w:rsidR="00E46E9C">
              <w:rPr>
                <w:sz w:val="22"/>
              </w:rPr>
              <w:t>(</w:t>
            </w:r>
            <w:r w:rsidR="00E46E9C" w:rsidRPr="00E46E9C">
              <w:rPr>
                <w:sz w:val="22"/>
              </w:rPr>
              <w:t>Integrated Approach for Membrane Protein Classification</w:t>
            </w:r>
            <w:r w:rsidR="00E46E9C">
              <w:rPr>
                <w:sz w:val="22"/>
              </w:rPr>
              <w:t>)</w:t>
            </w:r>
          </w:p>
        </w:tc>
        <w:tc>
          <w:tcPr>
            <w:tcW w:w="2683" w:type="dxa"/>
            <w:shd w:val="clear" w:color="auto" w:fill="auto"/>
          </w:tcPr>
          <w:p w14:paraId="2C94BE34" w14:textId="28DF30F2" w:rsidR="00074323" w:rsidRPr="00A47359" w:rsidRDefault="00074323" w:rsidP="000D2AAD">
            <w:pPr>
              <w:spacing w:beforeLines="50" w:before="120" w:afterLines="50"/>
              <w:rPr>
                <w:sz w:val="22"/>
              </w:rPr>
            </w:pPr>
            <w:r w:rsidRPr="00A47359">
              <w:rPr>
                <w:sz w:val="22"/>
              </w:rPr>
              <w:fldChar w:fldCharType="begin"/>
            </w:r>
            <w:r w:rsidRPr="00A47359">
              <w:rPr>
                <w:sz w:val="22"/>
              </w:rPr>
              <w:instrText xml:space="preserve"> ADDIN EN.CITE &lt;EndNote&gt;&lt;Cite&gt;&lt;Author&gt;Pu&lt;/Author&gt;&lt;Year&gt;2007&lt;/Year&gt;&lt;RecNum&gt;1063&lt;/RecNum&gt;&lt;DisplayText&gt;(Pu, et al., 2007)&lt;/DisplayText&gt;&lt;record&gt;&lt;rec-number&gt;1063&lt;/rec-number&gt;&lt;foreign-keys&gt;&lt;key app="EN" db-id="wxswdse9azxtsie5xr9xv5tketed2sxdptrr"&gt;1063&lt;/key&gt;&lt;key app="ENWeb" db-id=""&gt;0&lt;/key&gt;&lt;/foreign-keys&gt;&lt;ref-type name="Journal Article"&gt;17&lt;/ref-type&gt;&lt;contributors&gt;&lt;authors&gt;&lt;author&gt;Pu, X.&lt;/author&gt;&lt;author&gt;Guo, J.&lt;/author&gt;&lt;author&gt;Leung, H.&lt;/author&gt;&lt;author&gt;Lin, Y.&lt;/author&gt;&lt;/authors&gt;&lt;/contributors&gt;&lt;auth-address&gt;Department of Computer Sciences, The City University of Hong Kong, Hong Kong.&lt;/auth-address&gt;&lt;titles&gt;&lt;title&gt;Prediction of membrane protein types from sequences and position-specific scoring matrices&lt;/title&gt;&lt;secondary-title&gt;J Theor Biol&lt;/secondary-title&gt;&lt;alt-title&gt;Journal of theoretical biology&lt;/alt-title&gt;&lt;/titles&gt;&lt;periodical&gt;&lt;full-title&gt;J Theor Biol&lt;/full-title&gt;&lt;abbr-1&gt;Journal of theoretical biology&lt;/abbr-1&gt;&lt;/periodical&gt;&lt;alt-periodical&gt;&lt;full-title&gt;J Theor Biol&lt;/full-title&gt;&lt;abbr-1&gt;Journal of theoretical biology&lt;/abbr-1&gt;&lt;/alt-periodical&gt;&lt;pages&gt;259-65&lt;/pages&gt;&lt;volume&gt;247&lt;/volume&gt;&lt;number&gt;2&lt;/number&gt;&lt;keywords&gt;&lt;keyword&gt;Amino Acid Sequence&lt;/keyword&gt;&lt;keyword&gt;Animals&lt;/keyword&gt;&lt;keyword&gt;Databases, Protein&lt;/keyword&gt;&lt;keyword&gt;Membrane Proteins/*chemistry/classification&lt;/keyword&gt;&lt;keyword&gt;*Models, Chemical&lt;/keyword&gt;&lt;keyword&gt;Structure-Activity Relationship&lt;/keyword&gt;&lt;/keywords&gt;&lt;dates&gt;&lt;year&gt;2007&lt;/year&gt;&lt;pub-dates&gt;&lt;date&gt;Jul 21&lt;/date&gt;&lt;/pub-dates&gt;&lt;/dates&gt;&lt;isbn&gt;0022-5193 (Print)&amp;#xD;0022-5193 (Linking)&lt;/isbn&gt;&lt;accession-num&gt;17433369&lt;/accession-num&gt;&lt;urls&gt;&lt;related-urls&gt;&lt;url&gt;http://www.ncbi.nlm.nih.gov/pubmed/17433369&lt;/url&gt;&lt;/related-urls&gt;&lt;/urls&gt;&lt;electronic-resource-num&gt;10.1016/j.jtbi.2007.01.016&lt;/electronic-resource-num&gt;&lt;/record&gt;&lt;/Cite&gt;&lt;/EndNote&gt;</w:instrText>
            </w:r>
            <w:r w:rsidRPr="00A47359">
              <w:rPr>
                <w:sz w:val="22"/>
              </w:rPr>
              <w:fldChar w:fldCharType="separate"/>
            </w:r>
            <w:r w:rsidRPr="00A47359">
              <w:rPr>
                <w:noProof/>
                <w:sz w:val="22"/>
              </w:rPr>
              <w:t>(</w:t>
            </w:r>
            <w:hyperlink w:anchor="_ENREF_54" w:tooltip="Pu, 2007 #1063" w:history="1">
              <w:r w:rsidR="000D2AAD" w:rsidRPr="00A47359">
                <w:rPr>
                  <w:noProof/>
                  <w:sz w:val="22"/>
                </w:rPr>
                <w:t>Pu, et al., 2007</w:t>
              </w:r>
            </w:hyperlink>
            <w:r w:rsidRPr="00A47359">
              <w:rPr>
                <w:noProof/>
                <w:sz w:val="22"/>
              </w:rPr>
              <w:t>)</w:t>
            </w:r>
            <w:r w:rsidRPr="00A47359">
              <w:rPr>
                <w:sz w:val="22"/>
              </w:rPr>
              <w:fldChar w:fldCharType="end"/>
            </w:r>
          </w:p>
        </w:tc>
      </w:tr>
      <w:tr w:rsidR="00F03FF4" w:rsidRPr="000443FA" w14:paraId="066C1ABE" w14:textId="77777777" w:rsidTr="00471586">
        <w:trPr>
          <w:jc w:val="center"/>
        </w:trPr>
        <w:tc>
          <w:tcPr>
            <w:tcW w:w="1741" w:type="dxa"/>
            <w:vMerge/>
            <w:shd w:val="clear" w:color="auto" w:fill="auto"/>
          </w:tcPr>
          <w:p w14:paraId="14210458" w14:textId="77777777" w:rsidR="00074323" w:rsidRPr="00A47359" w:rsidRDefault="00074323" w:rsidP="0071440B">
            <w:pPr>
              <w:spacing w:beforeLines="50" w:before="120" w:afterLines="50"/>
              <w:rPr>
                <w:b/>
                <w:sz w:val="22"/>
              </w:rPr>
            </w:pPr>
          </w:p>
        </w:tc>
        <w:tc>
          <w:tcPr>
            <w:tcW w:w="7059" w:type="dxa"/>
            <w:shd w:val="clear" w:color="auto" w:fill="auto"/>
          </w:tcPr>
          <w:p w14:paraId="51B053C6" w14:textId="77777777" w:rsidR="00074323" w:rsidRPr="00A47359" w:rsidRDefault="00074323" w:rsidP="0071440B">
            <w:pPr>
              <w:spacing w:beforeLines="50" w:before="120" w:afterLines="50"/>
              <w:rPr>
                <w:b/>
                <w:sz w:val="22"/>
              </w:rPr>
            </w:pPr>
            <w:bookmarkStart w:id="61" w:name="OLE_LINK84"/>
            <w:bookmarkStart w:id="62" w:name="OLE_LINK87"/>
            <w:bookmarkStart w:id="63" w:name="OLE_LINK101"/>
            <w:bookmarkStart w:id="64" w:name="OLE_LINK102"/>
            <w:r w:rsidRPr="00A47359">
              <w:rPr>
                <w:sz w:val="22"/>
              </w:rPr>
              <w:t>physicochemical descriptors</w:t>
            </w:r>
            <w:bookmarkEnd w:id="61"/>
            <w:bookmarkEnd w:id="62"/>
            <w:r w:rsidRPr="00A47359">
              <w:rPr>
                <w:sz w:val="22"/>
              </w:rPr>
              <w:t>,</w:t>
            </w:r>
            <w:bookmarkEnd w:id="63"/>
            <w:bookmarkEnd w:id="64"/>
            <w:r w:rsidRPr="00A47359">
              <w:rPr>
                <w:sz w:val="22"/>
              </w:rPr>
              <w:t xml:space="preserve"> </w:t>
            </w:r>
            <w:r w:rsidR="005977BF">
              <w:rPr>
                <w:sz w:val="22"/>
              </w:rPr>
              <w:t xml:space="preserve">and </w:t>
            </w:r>
            <w:r w:rsidRPr="00A47359">
              <w:rPr>
                <w:b/>
                <w:sz w:val="22"/>
              </w:rPr>
              <w:t>PSSM</w:t>
            </w:r>
          </w:p>
        </w:tc>
        <w:tc>
          <w:tcPr>
            <w:tcW w:w="2683" w:type="dxa"/>
            <w:shd w:val="clear" w:color="auto" w:fill="auto"/>
          </w:tcPr>
          <w:p w14:paraId="748AA86C" w14:textId="7B34525E" w:rsidR="00074323" w:rsidRPr="00A47359" w:rsidRDefault="00074323" w:rsidP="000D2AAD">
            <w:pPr>
              <w:spacing w:beforeLines="50" w:before="120" w:afterLines="50"/>
              <w:rPr>
                <w:sz w:val="22"/>
              </w:rPr>
            </w:pPr>
            <w:r w:rsidRPr="00A47359">
              <w:rPr>
                <w:sz w:val="22"/>
              </w:rPr>
              <w:fldChar w:fldCharType="begin"/>
            </w:r>
            <w:r w:rsidRPr="00A47359">
              <w:rPr>
                <w:sz w:val="22"/>
              </w:rPr>
              <w:instrText xml:space="preserve"> ADDIN EN.CITE &lt;EndNote&gt;&lt;Cite&gt;&lt;Author&gt;Hayat&lt;/Author&gt;&lt;Year&gt;2012&lt;/Year&gt;&lt;RecNum&gt;147&lt;/RecNum&gt;&lt;DisplayText&gt;(Hayat and Khan, 2012)&lt;/DisplayText&gt;&lt;record&gt;&lt;rec-number&gt;147&lt;/rec-number&gt;&lt;foreign-keys&gt;&lt;key app="EN" db-id="wxswdse9azxtsie5xr9xv5tketed2sxdptrr"&gt;147&lt;/key&gt;&lt;key app="ENWeb" db-id=""&gt;0&lt;/key&gt;&lt;/foreign-keys&gt;&lt;ref-type name="Journal Article"&gt;17&lt;/ref-type&gt;&lt;contributors&gt;&lt;authors&gt;&lt;author&gt;Hayat, M.&lt;/author&gt;&lt;author&gt;Khan, A.&lt;/author&gt;&lt;/authors&gt;&lt;/contributors&gt;&lt;auth-address&gt;Department of Computer and Information Sciences, Pakistan Institute of Engineering and Applied Sciences (PIEAS), Islamabad, Pakistan.&lt;/auth-address&gt;&lt;titles&gt;&lt;title&gt;MemHyb: predicting membrane protein types by hybridizing SAAC and PSSM&lt;/title&gt;&lt;secondary-title&gt;J Theor Biol&lt;/secondary-title&gt;&lt;alt-title&gt;Journal of theoretical biology&lt;/alt-title&gt;&lt;/titles&gt;&lt;periodical&gt;&lt;full-title&gt;J Theor Biol&lt;/full-title&gt;&lt;abbr-1&gt;Journal of theoretical biology&lt;/abbr-1&gt;&lt;/periodical&gt;&lt;alt-periodical&gt;&lt;full-title&gt;J Theor Biol&lt;/full-title&gt;&lt;abbr-1&gt;Journal of theoretical biology&lt;/abbr-1&gt;&lt;/alt-periodical&gt;&lt;pages&gt;93-102&lt;/pages&gt;&lt;volume&gt;292&lt;/volume&gt;&lt;keywords&gt;&lt;keyword&gt;Algorithms&lt;/keyword&gt;&lt;keyword&gt;Amino Acids/*analysis&lt;/keyword&gt;&lt;keyword&gt;Chemistry, Physical&lt;/keyword&gt;&lt;keyword&gt;Databases, Protein&lt;/keyword&gt;&lt;keyword&gt;Evolution, Molecular&lt;/keyword&gt;&lt;keyword&gt;Humans&lt;/keyword&gt;&lt;keyword&gt;Membrane Proteins/*chemistry/genetics&lt;/keyword&gt;&lt;keyword&gt;*Position-Specific Scoring Matrices&lt;/keyword&gt;&lt;keyword&gt;Support Vector Machine&lt;/keyword&gt;&lt;/keywords&gt;&lt;dates&gt;&lt;year&gt;2012&lt;/year&gt;&lt;pub-dates&gt;&lt;date&gt;Jan 7&lt;/date&gt;&lt;/pub-dates&gt;&lt;/dates&gt;&lt;isbn&gt;1095-8541 (Electronic)&amp;#xD;0022-5193 (Linking)&lt;/isbn&gt;&lt;accession-num&gt;22001079&lt;/accession-num&gt;&lt;urls&gt;&lt;related-urls&gt;&lt;url&gt;http://www.ncbi.nlm.nih.gov/pubmed/22001079&lt;/url&gt;&lt;url&gt;http://www.sciencedirect.com/science/article/pii/S0022519311004905&lt;/url&gt;&lt;/related-urls&gt;&lt;/urls&gt;&lt;electronic-resource-num&gt;10.1016/j.jtbi.2011.09.026&lt;/electronic-resource-num&gt;&lt;/record&gt;&lt;/Cite&gt;&lt;/EndNote&gt;</w:instrText>
            </w:r>
            <w:r w:rsidRPr="00A47359">
              <w:rPr>
                <w:sz w:val="22"/>
              </w:rPr>
              <w:fldChar w:fldCharType="separate"/>
            </w:r>
            <w:r w:rsidRPr="00A47359">
              <w:rPr>
                <w:noProof/>
                <w:sz w:val="22"/>
              </w:rPr>
              <w:t>(</w:t>
            </w:r>
            <w:hyperlink w:anchor="_ENREF_26" w:tooltip="Hayat, 2012 #147" w:history="1">
              <w:r w:rsidR="000D2AAD" w:rsidRPr="00A47359">
                <w:rPr>
                  <w:noProof/>
                  <w:sz w:val="22"/>
                </w:rPr>
                <w:t>Hayat and Khan, 2012</w:t>
              </w:r>
            </w:hyperlink>
            <w:r w:rsidRPr="00A47359">
              <w:rPr>
                <w:noProof/>
                <w:sz w:val="22"/>
              </w:rPr>
              <w:t>)</w:t>
            </w:r>
            <w:r w:rsidRPr="00A47359">
              <w:rPr>
                <w:sz w:val="22"/>
              </w:rPr>
              <w:fldChar w:fldCharType="end"/>
            </w:r>
          </w:p>
        </w:tc>
      </w:tr>
      <w:tr w:rsidR="00F03FF4" w:rsidRPr="000443FA" w14:paraId="245F2A8E" w14:textId="77777777" w:rsidTr="00471586">
        <w:trPr>
          <w:jc w:val="center"/>
        </w:trPr>
        <w:tc>
          <w:tcPr>
            <w:tcW w:w="1741" w:type="dxa"/>
            <w:vMerge/>
            <w:shd w:val="clear" w:color="auto" w:fill="auto"/>
          </w:tcPr>
          <w:p w14:paraId="7C4AA6E3" w14:textId="77777777" w:rsidR="00074323" w:rsidRPr="00A47359" w:rsidRDefault="00074323" w:rsidP="0071440B">
            <w:pPr>
              <w:spacing w:beforeLines="50" w:before="120" w:afterLines="50"/>
              <w:rPr>
                <w:b/>
                <w:sz w:val="22"/>
              </w:rPr>
            </w:pPr>
          </w:p>
        </w:tc>
        <w:tc>
          <w:tcPr>
            <w:tcW w:w="7059" w:type="dxa"/>
            <w:shd w:val="clear" w:color="auto" w:fill="auto"/>
          </w:tcPr>
          <w:p w14:paraId="56F157B0" w14:textId="77777777" w:rsidR="00074323" w:rsidRPr="00B9776F" w:rsidRDefault="00074323" w:rsidP="0071440B">
            <w:pPr>
              <w:spacing w:beforeLines="50" w:before="120" w:afterLines="50"/>
              <w:rPr>
                <w:sz w:val="22"/>
              </w:rPr>
            </w:pPr>
            <w:r w:rsidRPr="00A47359">
              <w:rPr>
                <w:b/>
                <w:sz w:val="22"/>
              </w:rPr>
              <w:t>PSSM</w:t>
            </w:r>
            <w:r w:rsidRPr="00A47359">
              <w:rPr>
                <w:sz w:val="22"/>
              </w:rPr>
              <w:t>,</w:t>
            </w:r>
            <w:r w:rsidR="005977BF">
              <w:rPr>
                <w:sz w:val="22"/>
              </w:rPr>
              <w:t xml:space="preserve"> and</w:t>
            </w:r>
            <w:r w:rsidRPr="00B9776F">
              <w:rPr>
                <w:sz w:val="22"/>
              </w:rPr>
              <w:t xml:space="preserve"> </w:t>
            </w:r>
            <w:bookmarkStart w:id="65" w:name="OLE_LINK18"/>
            <w:bookmarkStart w:id="66" w:name="OLE_LINK19"/>
            <w:r w:rsidRPr="00B9776F">
              <w:rPr>
                <w:sz w:val="22"/>
              </w:rPr>
              <w:t>secondary structures</w:t>
            </w:r>
            <w:bookmarkEnd w:id="65"/>
            <w:bookmarkEnd w:id="66"/>
          </w:p>
        </w:tc>
        <w:tc>
          <w:tcPr>
            <w:tcW w:w="2683" w:type="dxa"/>
            <w:shd w:val="clear" w:color="auto" w:fill="auto"/>
          </w:tcPr>
          <w:p w14:paraId="03BDD348" w14:textId="417194EE" w:rsidR="00074323" w:rsidRPr="00B9776F" w:rsidRDefault="00074323" w:rsidP="000D2AAD">
            <w:pPr>
              <w:spacing w:beforeLines="50" w:before="120" w:afterLines="50"/>
              <w:rPr>
                <w:sz w:val="22"/>
              </w:rPr>
            </w:pPr>
            <w:r w:rsidRPr="00B9776F">
              <w:rPr>
                <w:sz w:val="22"/>
              </w:rPr>
              <w:fldChar w:fldCharType="begin"/>
            </w:r>
            <w:r w:rsidRPr="00B9776F">
              <w:rPr>
                <w:sz w:val="22"/>
              </w:rPr>
              <w:instrText xml:space="preserve"> ADDIN EN.CITE &lt;EndNote&gt;&lt;Cite&gt;&lt;Author&gt;Yan&lt;/Author&gt;&lt;Year&gt;2015&lt;/Year&gt;&lt;RecNum&gt;42&lt;/RecNum&gt;&lt;DisplayText&gt;(Yan, et al., 2015)&lt;/DisplayText&gt;&lt;record&gt;&lt;rec-number&gt;42&lt;/rec-number&gt;&lt;foreign-keys&gt;&lt;key app="EN" db-id="wxswdse9azxtsie5xr9xv5tketed2sxdptrr"&gt;42&lt;/key&gt;&lt;key app="ENWeb" db-id=""&gt;0&lt;/key&gt;&lt;/foreign-keys&gt;&lt;ref-type name="Journal Article"&gt;17&lt;/ref-type&gt;&lt;contributors&gt;&lt;authors&gt;&lt;author&gt;Yan, R.&lt;/author&gt;&lt;author&gt;Wang, X.&lt;/author&gt;&lt;author&gt;Huang, L.&lt;/author&gt;&lt;author&gt;Yan, F.&lt;/author&gt;&lt;author&gt;Xue, X.&lt;/author&gt;&lt;author&gt;Cai, W.&lt;/author&gt;&lt;/authors&gt;&lt;/contributors&gt;&lt;auth-address&gt;Institute of Applied Genomics, School of Biological Sciences and Engineering, Fuzhou University, Fuzhou 350108, China.&amp;#xD;College of Mathematics and Computer Sciences, Shanxi Normal University, Linfen, 041004, China.&lt;/auth-address&gt;&lt;titles&gt;&lt;title&gt;Prediction of structural features and application to outer membrane protein identification&lt;/title&gt;&lt;secondary-title&gt;Sci Rep&lt;/secondary-title&gt;&lt;alt-title&gt;Scientific reports&lt;/alt-title&gt;&lt;/titles&gt;&lt;periodical&gt;&lt;full-title&gt;Sci Rep&lt;/full-title&gt;&lt;abbr-1&gt;Scientific reports&lt;/abbr-1&gt;&lt;/periodical&gt;&lt;alt-periodical&gt;&lt;full-title&gt;Sci Rep&lt;/full-title&gt;&lt;abbr-1&gt;Scientific reports&lt;/abbr-1&gt;&lt;/alt-periodical&gt;&lt;pages&gt;11586&lt;/pages&gt;&lt;volume&gt;5&lt;/volume&gt;&lt;keywords&gt;&lt;keyword&gt;Computational Biology/*methods&lt;/keyword&gt;&lt;keyword&gt;Databases, Protein&lt;/keyword&gt;&lt;keyword&gt;Escherichia coli/metabolism&lt;/keyword&gt;&lt;keyword&gt;Escherichia coli Proteins/*chemistry/metabolism&lt;/keyword&gt;&lt;keyword&gt;Membrane Proteins/*chemistry/metabolism&lt;/keyword&gt;&lt;keyword&gt;Protein Structure, Secondary&lt;/keyword&gt;&lt;keyword&gt;Proteome/metabolism&lt;/keyword&gt;&lt;keyword&gt;ROC Curve&lt;/keyword&gt;&lt;/keywords&gt;&lt;dates&gt;&lt;year&gt;2015&lt;/year&gt;&lt;/dates&gt;&lt;isbn&gt;2045-2322 (Electronic)&amp;#xD;2045-2322 (Linking)&lt;/isbn&gt;&lt;accession-num&gt;26104144&lt;/accession-num&gt;&lt;urls&gt;&lt;related-urls&gt;&lt;url&gt;http://www.ncbi.nlm.nih.gov/pubmed/26104144&lt;/url&gt;&lt;/related-urls&gt;&lt;/urls&gt;&lt;custom2&gt;4478468&lt;/custom2&gt;&lt;electronic-resource-num&gt;10.1038/srep11586&lt;/electronic-resource-num&gt;&lt;/record&gt;&lt;/Cite&gt;&lt;/EndNote&gt;</w:instrText>
            </w:r>
            <w:r w:rsidRPr="00B9776F">
              <w:rPr>
                <w:sz w:val="22"/>
              </w:rPr>
              <w:fldChar w:fldCharType="separate"/>
            </w:r>
            <w:r w:rsidRPr="00B9776F">
              <w:rPr>
                <w:noProof/>
                <w:sz w:val="22"/>
              </w:rPr>
              <w:t>(</w:t>
            </w:r>
            <w:hyperlink w:anchor="_ENREF_71" w:tooltip="Yan, 2015 #42" w:history="1">
              <w:r w:rsidR="000D2AAD" w:rsidRPr="00B9776F">
                <w:rPr>
                  <w:noProof/>
                  <w:sz w:val="22"/>
                </w:rPr>
                <w:t>Yan, et al., 2015</w:t>
              </w:r>
            </w:hyperlink>
            <w:r w:rsidRPr="00B9776F">
              <w:rPr>
                <w:noProof/>
                <w:sz w:val="22"/>
              </w:rPr>
              <w:t>)</w:t>
            </w:r>
            <w:r w:rsidRPr="00B9776F">
              <w:rPr>
                <w:sz w:val="22"/>
              </w:rPr>
              <w:fldChar w:fldCharType="end"/>
            </w:r>
          </w:p>
        </w:tc>
      </w:tr>
      <w:tr w:rsidR="00F03FF4" w:rsidRPr="000443FA" w14:paraId="3AA0DB1B" w14:textId="77777777" w:rsidTr="00471586">
        <w:trPr>
          <w:jc w:val="center"/>
        </w:trPr>
        <w:tc>
          <w:tcPr>
            <w:tcW w:w="1741" w:type="dxa"/>
            <w:vMerge/>
            <w:shd w:val="clear" w:color="auto" w:fill="auto"/>
          </w:tcPr>
          <w:p w14:paraId="71F0424E" w14:textId="77777777" w:rsidR="00074323" w:rsidRPr="00B9776F" w:rsidRDefault="00074323" w:rsidP="0071440B">
            <w:pPr>
              <w:spacing w:beforeLines="50" w:before="120" w:afterLines="50"/>
              <w:rPr>
                <w:b/>
                <w:sz w:val="22"/>
              </w:rPr>
            </w:pPr>
          </w:p>
        </w:tc>
        <w:tc>
          <w:tcPr>
            <w:tcW w:w="7059" w:type="dxa"/>
            <w:shd w:val="clear" w:color="auto" w:fill="auto"/>
          </w:tcPr>
          <w:p w14:paraId="292C976F" w14:textId="77777777" w:rsidR="00074323" w:rsidRPr="00B9776F" w:rsidRDefault="00074323" w:rsidP="0071440B">
            <w:pPr>
              <w:spacing w:beforeLines="50" w:before="120" w:afterLines="50"/>
              <w:rPr>
                <w:sz w:val="22"/>
              </w:rPr>
            </w:pPr>
            <w:r w:rsidRPr="00B9776F">
              <w:rPr>
                <w:b/>
                <w:sz w:val="22"/>
              </w:rPr>
              <w:t>PSSM</w:t>
            </w:r>
            <w:r w:rsidRPr="00B9776F">
              <w:rPr>
                <w:sz w:val="22"/>
              </w:rPr>
              <w:t xml:space="preserve">, AAC, DPC, physicochemical descriptors, </w:t>
            </w:r>
            <w:r w:rsidR="005977BF">
              <w:rPr>
                <w:sz w:val="22"/>
              </w:rPr>
              <w:t xml:space="preserve">and </w:t>
            </w:r>
            <w:r w:rsidRPr="00B9776F">
              <w:rPr>
                <w:sz w:val="22"/>
              </w:rPr>
              <w:t xml:space="preserve">biochemical </w:t>
            </w:r>
            <w:r w:rsidR="005977BF">
              <w:rPr>
                <w:sz w:val="22"/>
              </w:rPr>
              <w:t xml:space="preserve">feature </w:t>
            </w:r>
            <w:r w:rsidRPr="00B9776F">
              <w:rPr>
                <w:sz w:val="22"/>
              </w:rPr>
              <w:t>descriptors</w:t>
            </w:r>
          </w:p>
        </w:tc>
        <w:tc>
          <w:tcPr>
            <w:tcW w:w="2683" w:type="dxa"/>
            <w:shd w:val="clear" w:color="auto" w:fill="auto"/>
          </w:tcPr>
          <w:p w14:paraId="2EBA42C9" w14:textId="5F257B08" w:rsidR="00074323" w:rsidRPr="00B9776F" w:rsidRDefault="00074323" w:rsidP="000D2AAD">
            <w:pPr>
              <w:spacing w:beforeLines="50" w:before="120" w:afterLines="50"/>
              <w:rPr>
                <w:sz w:val="22"/>
                <w:lang w:eastAsia="zh-CN"/>
              </w:rPr>
            </w:pPr>
            <w:r w:rsidRPr="00B9776F">
              <w:rPr>
                <w:sz w:val="22"/>
              </w:rPr>
              <w:fldChar w:fldCharType="begin"/>
            </w:r>
            <w:r w:rsidRPr="00B9776F">
              <w:rPr>
                <w:sz w:val="22"/>
              </w:rPr>
              <w:instrText xml:space="preserve"> ADDIN EN.CITE &lt;EndNote&gt;&lt;Cite&gt;&lt;Author&gt;Mishra&lt;/Author&gt;&lt;Year&gt;2014&lt;/Year&gt;&lt;RecNum&gt;65&lt;/RecNum&gt;&lt;DisplayText&gt;(Mishra, et al., 2014)&lt;/DisplayText&gt;&lt;record&gt;&lt;rec-number&gt;65&lt;/rec-number&gt;&lt;foreign-keys&gt;&lt;key app="EN" db-id="wxswdse9azxtsie5xr9xv5tketed2sxdptrr"&gt;65&lt;/key&gt;&lt;key app="ENWeb" db-id=""&gt;0&lt;/key&gt;&lt;/foreign-keys&gt;&lt;ref-type name="Journal Article"&gt;17&lt;/ref-type&gt;&lt;contributors&gt;&lt;authors&gt;&lt;author&gt;Mishra, N. K.&lt;/author&gt;&lt;author&gt;Chang, J.&lt;/author&gt;&lt;author&gt;Zhao, P. X.&lt;/author&gt;&lt;/authors&gt;&lt;/contributors&gt;&lt;auth-address&gt;Plant Biology Division, The Samuel Roberts Noble Foundation, Ardmore, Oklahoma, United States of America.&lt;/auth-address&gt;&lt;titles&gt;&lt;title&gt;Prediction of membrane transport proteins and their substrate specificities using primary sequence information&lt;/title&gt;&lt;secondary-title&gt;PLoS One&lt;/secondary-title&gt;&lt;alt-title&gt;PloS one&lt;/alt-title&gt;&lt;/titles&gt;&lt;periodical&gt;&lt;full-title&gt;PLoS One&lt;/full-title&gt;&lt;abbr-1&gt;PloS one&lt;/abbr-1&gt;&lt;/periodical&gt;&lt;alt-periodical&gt;&lt;full-title&gt;PLoS One&lt;/full-title&gt;&lt;abbr-1&gt;PloS one&lt;/abbr-1&gt;&lt;/alt-periodical&gt;&lt;pages&gt;e100278&lt;/pages&gt;&lt;volume&gt;9&lt;/volume&gt;&lt;number&gt;6&lt;/number&gt;&lt;keywords&gt;&lt;keyword&gt;Amino Acid Sequence&lt;/keyword&gt;&lt;keyword&gt;Animals&lt;/keyword&gt;&lt;keyword&gt;Computational Biology/*methods&lt;/keyword&gt;&lt;keyword&gt;Databases, Protein&lt;/keyword&gt;&lt;keyword&gt;Evolution, Molecular&lt;/keyword&gt;&lt;keyword&gt;Humans&lt;/keyword&gt;&lt;keyword&gt;Markov Chains&lt;/keyword&gt;&lt;keyword&gt;Membrane Transport Proteins/*chemistry/*metabolism&lt;/keyword&gt;&lt;keyword&gt;Physicochemical Processes&lt;/keyword&gt;&lt;keyword&gt;Reproducibility of Results&lt;/keyword&gt;&lt;keyword&gt;Substrate Specificity&lt;/keyword&gt;&lt;keyword&gt;Support Vector Machine&lt;/keyword&gt;&lt;/keywords&gt;&lt;dates&gt;&lt;year&gt;2014&lt;/year&gt;&lt;/dates&gt;&lt;isbn&gt;1932-6203 (Electronic)&amp;#xD;1932-6203 (Linking)&lt;/isbn&gt;&lt;accession-num&gt;24968309&lt;/accession-num&gt;&lt;urls&gt;&lt;related-urls&gt;&lt;url&gt;http://www.ncbi.nlm.nih.gov/pubmed/24968309&lt;/url&gt;&lt;url&gt;http://journals.plos.org/plosone/article/asset?id=10.1371/journal.pone.0100278.PDF&lt;/url&gt;&lt;/related-urls&gt;&lt;/urls&gt;&lt;custom2&gt;4072671&lt;/custom2&gt;&lt;electronic-resource-num&gt;10.1371/journal.pone.0100278&lt;/electronic-resource-num&gt;&lt;/record&gt;&lt;/Cite&gt;&lt;/EndNote&gt;</w:instrText>
            </w:r>
            <w:r w:rsidRPr="00B9776F">
              <w:rPr>
                <w:sz w:val="22"/>
              </w:rPr>
              <w:fldChar w:fldCharType="separate"/>
            </w:r>
            <w:r w:rsidRPr="00B9776F">
              <w:rPr>
                <w:noProof/>
                <w:sz w:val="22"/>
              </w:rPr>
              <w:t>(</w:t>
            </w:r>
            <w:hyperlink w:anchor="_ENREF_49" w:tooltip="Mishra, 2014 #65" w:history="1">
              <w:r w:rsidR="000D2AAD" w:rsidRPr="00B9776F">
                <w:rPr>
                  <w:noProof/>
                  <w:sz w:val="22"/>
                </w:rPr>
                <w:t>Mishra, et al., 2014</w:t>
              </w:r>
            </w:hyperlink>
            <w:r w:rsidRPr="00B9776F">
              <w:rPr>
                <w:noProof/>
                <w:sz w:val="22"/>
              </w:rPr>
              <w:t>)</w:t>
            </w:r>
            <w:r w:rsidRPr="00B9776F">
              <w:rPr>
                <w:sz w:val="22"/>
              </w:rPr>
              <w:fldChar w:fldCharType="end"/>
            </w:r>
          </w:p>
        </w:tc>
      </w:tr>
      <w:tr w:rsidR="00F03FF4" w:rsidRPr="000443FA" w14:paraId="73C66855" w14:textId="77777777" w:rsidTr="00471586">
        <w:trPr>
          <w:jc w:val="center"/>
        </w:trPr>
        <w:tc>
          <w:tcPr>
            <w:tcW w:w="1741" w:type="dxa"/>
            <w:vMerge/>
            <w:shd w:val="clear" w:color="auto" w:fill="auto"/>
          </w:tcPr>
          <w:p w14:paraId="48027C97" w14:textId="77777777" w:rsidR="00074323" w:rsidRPr="00B9776F" w:rsidRDefault="00074323" w:rsidP="0071440B">
            <w:pPr>
              <w:spacing w:beforeLines="50" w:before="120" w:afterLines="50"/>
              <w:rPr>
                <w:b/>
                <w:sz w:val="22"/>
              </w:rPr>
            </w:pPr>
          </w:p>
        </w:tc>
        <w:tc>
          <w:tcPr>
            <w:tcW w:w="7059" w:type="dxa"/>
            <w:shd w:val="clear" w:color="auto" w:fill="auto"/>
          </w:tcPr>
          <w:p w14:paraId="22728845" w14:textId="77777777" w:rsidR="00074323" w:rsidRPr="00B9776F" w:rsidRDefault="00074323" w:rsidP="0071440B">
            <w:pPr>
              <w:spacing w:beforeLines="50" w:before="120" w:afterLines="50"/>
              <w:rPr>
                <w:sz w:val="22"/>
              </w:rPr>
            </w:pPr>
            <w:r w:rsidRPr="00B9776F">
              <w:rPr>
                <w:b/>
                <w:sz w:val="22"/>
              </w:rPr>
              <w:t>PSSM</w:t>
            </w:r>
            <w:r w:rsidRPr="00B9776F">
              <w:rPr>
                <w:sz w:val="22"/>
              </w:rPr>
              <w:t xml:space="preserve">, </w:t>
            </w:r>
            <w:r w:rsidR="005977BF">
              <w:rPr>
                <w:sz w:val="22"/>
              </w:rPr>
              <w:t xml:space="preserve">and </w:t>
            </w:r>
            <w:r w:rsidRPr="00B9776F">
              <w:rPr>
                <w:sz w:val="22"/>
              </w:rPr>
              <w:t xml:space="preserve">biochemical </w:t>
            </w:r>
            <w:r w:rsidR="005977BF">
              <w:rPr>
                <w:sz w:val="22"/>
              </w:rPr>
              <w:t xml:space="preserve">feature </w:t>
            </w:r>
            <w:r w:rsidRPr="00B9776F">
              <w:rPr>
                <w:sz w:val="22"/>
              </w:rPr>
              <w:t>descriptors</w:t>
            </w:r>
          </w:p>
        </w:tc>
        <w:tc>
          <w:tcPr>
            <w:tcW w:w="2683" w:type="dxa"/>
            <w:shd w:val="clear" w:color="auto" w:fill="auto"/>
          </w:tcPr>
          <w:p w14:paraId="1EE2899F" w14:textId="41031CEF" w:rsidR="00074323" w:rsidRPr="00B9776F" w:rsidRDefault="00074323" w:rsidP="000D2AAD">
            <w:pPr>
              <w:spacing w:beforeLines="50" w:before="120" w:afterLines="50"/>
              <w:rPr>
                <w:sz w:val="22"/>
              </w:rPr>
            </w:pPr>
            <w:r w:rsidRPr="00B9776F">
              <w:rPr>
                <w:sz w:val="22"/>
              </w:rPr>
              <w:fldChar w:fldCharType="begin"/>
            </w:r>
            <w:r w:rsidRPr="00B9776F">
              <w:rPr>
                <w:sz w:val="22"/>
              </w:rPr>
              <w:instrText xml:space="preserve"> ADDIN EN.CITE &lt;EndNote&gt;&lt;Cite&gt;&lt;Author&gt;Chen&lt;/Author&gt;&lt;Year&gt;2011&lt;/Year&gt;&lt;RecNum&gt;160&lt;/RecNum&gt;&lt;DisplayText&gt;(Chen, et al., 2011)&lt;/DisplayText&gt;&lt;record&gt;&lt;rec-number&gt;160&lt;/rec-number&gt;&lt;foreign-keys&gt;&lt;key app="EN" db-id="wxswdse9azxtsie5xr9xv5tketed2sxdptrr"&gt;160&lt;/key&gt;&lt;key app="ENWeb" db-id=""&gt;0&lt;/key&gt;&lt;/foreign-keys&gt;&lt;ref-type name="Journal Article"&gt;17&lt;/ref-type&gt;&lt;contributors&gt;&lt;authors&gt;&lt;author&gt;Chen, S. A.&lt;/author&gt;&lt;author&gt;Ou, Y. Y.&lt;/author&gt;&lt;author&gt;Lee, T. Y.&lt;/author&gt;&lt;author&gt;Gromiha, M. M.&lt;/author&gt;&lt;/authors&gt;&lt;/contributors&gt;&lt;auth-address&gt;Department of Computer Science and Engineering, Yuan Ze University, Chung-Li, Taiwan.&lt;/auth-address&gt;&lt;titles&gt;&lt;title&gt;Prediction of transporter targets using efficient RBF networks with PSSM profiles and biochemical properties&lt;/title&gt;&lt;secondary-title&gt;Bioinformatics&lt;/secondary-title&gt;&lt;alt-title&gt;Bioinformatics&lt;/alt-title&gt;&lt;/titles&gt;&lt;periodical&gt;&lt;full-title&gt;Bioinformatics&lt;/full-title&gt;&lt;abbr-1&gt;Bioinformatics&lt;/abbr-1&gt;&lt;/periodical&gt;&lt;alt-periodical&gt;&lt;full-title&gt;Bioinformatics&lt;/full-title&gt;&lt;abbr-1&gt;Bioinformatics&lt;/abbr-1&gt;&lt;/alt-periodical&gt;&lt;pages&gt;2062-7&lt;/pages&gt;&lt;volume&gt;27&lt;/volume&gt;&lt;number&gt;15&lt;/number&gt;&lt;keywords&gt;&lt;keyword&gt;Amino Acids/*chemistry&lt;/keyword&gt;&lt;keyword&gt;Databases, Protein&lt;/keyword&gt;&lt;keyword&gt;Membrane Transport Proteins/*chemistry/classification&lt;/keyword&gt;&lt;keyword&gt;*Position-Specific Scoring Matrices&lt;/keyword&gt;&lt;keyword&gt;Sequence Analysis, Protein/*methods&lt;/keyword&gt;&lt;/keywords&gt;&lt;dates&gt;&lt;year&gt;2011&lt;/year&gt;&lt;pub-dates&gt;&lt;date&gt;Aug 1&lt;/date&gt;&lt;/pub-dates&gt;&lt;/dates&gt;&lt;isbn&gt;1367-4811 (Electronic)&amp;#xD;1367-4803 (Linking)&lt;/isbn&gt;&lt;accession-num&gt;21653515&lt;/accession-num&gt;&lt;urls&gt;&lt;related-urls&gt;&lt;url&gt;http://www.ncbi.nlm.nih.gov/pubmed/21653515&lt;/url&gt;&lt;/related-urls&gt;&lt;/urls&gt;&lt;electronic-resource-num&gt;10.1093/bioinformatics/btr340&lt;/electronic-resource-num&gt;&lt;/record&gt;&lt;/Cite&gt;&lt;/EndNote&gt;</w:instrText>
            </w:r>
            <w:r w:rsidRPr="00B9776F">
              <w:rPr>
                <w:sz w:val="22"/>
              </w:rPr>
              <w:fldChar w:fldCharType="separate"/>
            </w:r>
            <w:r w:rsidRPr="00B9776F">
              <w:rPr>
                <w:noProof/>
                <w:sz w:val="22"/>
              </w:rPr>
              <w:t>(</w:t>
            </w:r>
            <w:hyperlink w:anchor="_ENREF_9" w:tooltip="Chen, 2011 #160" w:history="1">
              <w:r w:rsidR="000D2AAD" w:rsidRPr="00B9776F">
                <w:rPr>
                  <w:noProof/>
                  <w:sz w:val="22"/>
                </w:rPr>
                <w:t>Chen, et al., 2011</w:t>
              </w:r>
            </w:hyperlink>
            <w:r w:rsidRPr="00B9776F">
              <w:rPr>
                <w:noProof/>
                <w:sz w:val="22"/>
              </w:rPr>
              <w:t>)</w:t>
            </w:r>
            <w:r w:rsidRPr="00B9776F">
              <w:rPr>
                <w:sz w:val="22"/>
              </w:rPr>
              <w:fldChar w:fldCharType="end"/>
            </w:r>
          </w:p>
        </w:tc>
      </w:tr>
      <w:tr w:rsidR="00F03FF4" w:rsidRPr="000443FA" w14:paraId="6FE6FCC3" w14:textId="77777777" w:rsidTr="00471586">
        <w:trPr>
          <w:jc w:val="center"/>
        </w:trPr>
        <w:tc>
          <w:tcPr>
            <w:tcW w:w="1741" w:type="dxa"/>
            <w:vMerge w:val="restart"/>
            <w:shd w:val="clear" w:color="auto" w:fill="auto"/>
          </w:tcPr>
          <w:p w14:paraId="1D9D8156" w14:textId="4BCBB39B" w:rsidR="00C940DF" w:rsidRPr="00B9776F" w:rsidRDefault="002B2020" w:rsidP="000C329B">
            <w:pPr>
              <w:spacing w:beforeLines="50" w:before="120" w:afterLines="50"/>
              <w:ind w:left="110" w:hangingChars="50" w:hanging="110"/>
              <w:rPr>
                <w:b/>
                <w:sz w:val="22"/>
              </w:rPr>
            </w:pPr>
            <w:bookmarkStart w:id="67" w:name="OLE_LINK85"/>
            <w:bookmarkStart w:id="68" w:name="OLE_LINK86"/>
            <w:r>
              <w:rPr>
                <w:b/>
                <w:sz w:val="22"/>
              </w:rPr>
              <w:t>P</w:t>
            </w:r>
            <w:r w:rsidRPr="00B9776F">
              <w:rPr>
                <w:b/>
                <w:sz w:val="22"/>
              </w:rPr>
              <w:t xml:space="preserve">rediction </w:t>
            </w:r>
            <w:r>
              <w:rPr>
                <w:b/>
                <w:sz w:val="22"/>
              </w:rPr>
              <w:t>of p</w:t>
            </w:r>
            <w:r w:rsidR="00C940DF" w:rsidRPr="00B9776F">
              <w:rPr>
                <w:b/>
                <w:sz w:val="22"/>
              </w:rPr>
              <w:t xml:space="preserve">rotein </w:t>
            </w:r>
            <w:bookmarkStart w:id="69" w:name="OLE_LINK88"/>
            <w:bookmarkStart w:id="70" w:name="OLE_LINK92"/>
            <w:r w:rsidR="00C940DF" w:rsidRPr="00B9776F">
              <w:rPr>
                <w:b/>
                <w:sz w:val="22"/>
              </w:rPr>
              <w:t>subcellular localization</w:t>
            </w:r>
            <w:bookmarkEnd w:id="67"/>
            <w:bookmarkEnd w:id="68"/>
            <w:r w:rsidR="00C940DF" w:rsidRPr="00B9776F">
              <w:rPr>
                <w:b/>
                <w:sz w:val="22"/>
              </w:rPr>
              <w:t xml:space="preserve"> </w:t>
            </w:r>
            <w:bookmarkEnd w:id="69"/>
            <w:bookmarkEnd w:id="70"/>
          </w:p>
        </w:tc>
        <w:tc>
          <w:tcPr>
            <w:tcW w:w="7059" w:type="dxa"/>
            <w:shd w:val="clear" w:color="auto" w:fill="auto"/>
          </w:tcPr>
          <w:p w14:paraId="3E778ED8" w14:textId="77777777" w:rsidR="00C940DF" w:rsidRPr="00B9776F" w:rsidRDefault="00C940DF" w:rsidP="0071440B">
            <w:pPr>
              <w:spacing w:beforeLines="50" w:before="120" w:afterLines="50"/>
              <w:rPr>
                <w:b/>
                <w:sz w:val="22"/>
              </w:rPr>
            </w:pPr>
            <w:r w:rsidRPr="00B9776F">
              <w:rPr>
                <w:b/>
                <w:sz w:val="22"/>
              </w:rPr>
              <w:t>PSSM</w:t>
            </w:r>
          </w:p>
        </w:tc>
        <w:tc>
          <w:tcPr>
            <w:tcW w:w="2683" w:type="dxa"/>
            <w:shd w:val="clear" w:color="auto" w:fill="auto"/>
          </w:tcPr>
          <w:p w14:paraId="0BAFBCB4" w14:textId="1C0F4BA1" w:rsidR="00C940DF" w:rsidRPr="00B9776F" w:rsidRDefault="00C940DF" w:rsidP="000D2AAD">
            <w:pPr>
              <w:spacing w:beforeLines="50" w:before="120" w:afterLines="50"/>
              <w:rPr>
                <w:sz w:val="22"/>
              </w:rPr>
            </w:pPr>
            <w:r w:rsidRPr="00B9776F">
              <w:rPr>
                <w:sz w:val="22"/>
              </w:rPr>
              <w:fldChar w:fldCharType="begin"/>
            </w:r>
            <w:r w:rsidRPr="00B9776F">
              <w:rPr>
                <w:sz w:val="22"/>
              </w:rPr>
              <w:instrText xml:space="preserve"> ADDIN EN.CITE &lt;EndNote&gt;&lt;Cite&gt;&lt;Author&gt;Xie&lt;/Author&gt;&lt;Year&gt;2005&lt;/Year&gt;&lt;RecNum&gt;1507&lt;/RecNum&gt;&lt;DisplayText&gt;(Xie, et al., 2005)&lt;/DisplayText&gt;&lt;record&gt;&lt;rec-number&gt;1507&lt;/rec-number&gt;&lt;foreign-keys&gt;&lt;key app="EN" db-id="wxswdse9azxtsie5xr9xv5tketed2sxdptrr"&gt;1507&lt;/key&gt;&lt;/foreign-keys&gt;&lt;ref-type name="Journal Article"&gt;17&lt;/ref-type&gt;&lt;contributors&gt;&lt;authors&gt;&lt;author&gt;Xie, Dan&lt;/author&gt;&lt;author&gt;Li, Ao&lt;/author&gt;&lt;author&gt;Wang, Minghui&lt;/author&gt;&lt;author&gt;Fan, Zhewen&lt;/author&gt;&lt;author&gt;Feng, Huanqing&lt;/author&gt;&lt;/authors&gt;&lt;/contributors&gt;&lt;titles&gt;&lt;title&gt;LOCSVMPSI: a web server for subcellular localization of eukaryotic proteins using SVM and profile of PSI-BLAST&lt;/title&gt;&lt;secondary-title&gt;Nucleic acids research&lt;/secondary-title&gt;&lt;/titles&gt;&lt;periodical&gt;&lt;full-title&gt;Nucleic Acids Res&lt;/full-title&gt;&lt;abbr-1&gt;Nucleic acids research&lt;/abbr-1&gt;&lt;/periodical&gt;&lt;pages&gt;W105-W110&lt;/pages&gt;&lt;volume&gt;33&lt;/volume&gt;&lt;number&gt;suppl 2&lt;/number&gt;&lt;dates&gt;&lt;year&gt;2005&lt;/year&gt;&lt;/dates&gt;&lt;isbn&gt;0305-1048&lt;/isbn&gt;&lt;urls&gt;&lt;/urls&gt;&lt;/record&gt;&lt;/Cite&gt;&lt;/EndNote&gt;</w:instrText>
            </w:r>
            <w:r w:rsidRPr="00B9776F">
              <w:rPr>
                <w:sz w:val="22"/>
              </w:rPr>
              <w:fldChar w:fldCharType="separate"/>
            </w:r>
            <w:r w:rsidRPr="00B9776F">
              <w:rPr>
                <w:noProof/>
                <w:sz w:val="22"/>
              </w:rPr>
              <w:t>(</w:t>
            </w:r>
            <w:hyperlink w:anchor="_ENREF_70" w:tooltip="Xie, 2005 #1507" w:history="1">
              <w:r w:rsidR="000D2AAD" w:rsidRPr="00B9776F">
                <w:rPr>
                  <w:noProof/>
                  <w:sz w:val="22"/>
                </w:rPr>
                <w:t>Xie, et al., 2005</w:t>
              </w:r>
            </w:hyperlink>
            <w:r w:rsidRPr="00B9776F">
              <w:rPr>
                <w:noProof/>
                <w:sz w:val="22"/>
              </w:rPr>
              <w:t>)</w:t>
            </w:r>
            <w:r w:rsidRPr="00B9776F">
              <w:rPr>
                <w:sz w:val="22"/>
              </w:rPr>
              <w:fldChar w:fldCharType="end"/>
            </w:r>
          </w:p>
        </w:tc>
      </w:tr>
      <w:tr w:rsidR="00F03FF4" w:rsidRPr="000443FA" w14:paraId="79FF60E8" w14:textId="77777777" w:rsidTr="00471586">
        <w:trPr>
          <w:jc w:val="center"/>
        </w:trPr>
        <w:tc>
          <w:tcPr>
            <w:tcW w:w="1741" w:type="dxa"/>
            <w:vMerge/>
            <w:shd w:val="clear" w:color="auto" w:fill="auto"/>
          </w:tcPr>
          <w:p w14:paraId="0B7BA799" w14:textId="77777777" w:rsidR="00C940DF" w:rsidRPr="00B9776F" w:rsidRDefault="00C940DF" w:rsidP="0071440B">
            <w:pPr>
              <w:spacing w:beforeLines="50" w:before="120" w:afterLines="50"/>
              <w:rPr>
                <w:b/>
                <w:sz w:val="22"/>
              </w:rPr>
            </w:pPr>
          </w:p>
        </w:tc>
        <w:tc>
          <w:tcPr>
            <w:tcW w:w="7059" w:type="dxa"/>
            <w:shd w:val="clear" w:color="auto" w:fill="auto"/>
          </w:tcPr>
          <w:p w14:paraId="21D95BA5" w14:textId="77777777" w:rsidR="00C940DF" w:rsidRPr="00B9776F" w:rsidRDefault="00C940DF" w:rsidP="0071440B">
            <w:pPr>
              <w:spacing w:beforeLines="50" w:before="120" w:afterLines="50"/>
              <w:rPr>
                <w:sz w:val="22"/>
              </w:rPr>
            </w:pPr>
            <w:r w:rsidRPr="00B9776F">
              <w:rPr>
                <w:b/>
                <w:sz w:val="22"/>
              </w:rPr>
              <w:t>DP-PSSM</w:t>
            </w:r>
          </w:p>
        </w:tc>
        <w:tc>
          <w:tcPr>
            <w:tcW w:w="2683" w:type="dxa"/>
            <w:shd w:val="clear" w:color="auto" w:fill="auto"/>
          </w:tcPr>
          <w:p w14:paraId="2A9D9239" w14:textId="57801877" w:rsidR="00C940DF" w:rsidRPr="00B9776F" w:rsidRDefault="00C940DF" w:rsidP="000D2AAD">
            <w:pPr>
              <w:spacing w:beforeLines="50" w:before="120" w:afterLines="50"/>
              <w:rPr>
                <w:sz w:val="22"/>
              </w:rPr>
            </w:pPr>
            <w:r w:rsidRPr="00B9776F">
              <w:rPr>
                <w:sz w:val="22"/>
              </w:rPr>
              <w:fldChar w:fldCharType="begin"/>
            </w:r>
            <w:r w:rsidRPr="00B9776F">
              <w:rPr>
                <w:sz w:val="22"/>
              </w:rPr>
              <w:instrText xml:space="preserve"> ADDIN EN.CITE &lt;EndNote&gt;&lt;Cite&gt;&lt;Author&gt;Juan&lt;/Author&gt;&lt;Year&gt;2009&lt;/Year&gt;&lt;RecNum&gt;1150&lt;/RecNum&gt;&lt;DisplayText&gt;(Juan, et al., 2009)&lt;/DisplayText&gt;&lt;record&gt;&lt;rec-number&gt;1150&lt;/rec-number&gt;&lt;foreign-keys&gt;&lt;key app="EN" db-id="wxswdse9azxtsie5xr9xv5tketed2sxdptrr"&gt;1150&lt;/key&gt;&lt;/foreign-keys&gt;&lt;ref-type name="Conference Proceedings"&gt;10&lt;/ref-type&gt;&lt;contributors&gt;&lt;authors&gt;&lt;author&gt;Juan, Eric YT&lt;/author&gt;&lt;author&gt;Li, WJ&lt;/author&gt;&lt;author&gt;Jhang, JH&lt;/author&gt;&lt;author&gt;Chiu, CH&lt;/author&gt;&lt;/authors&gt;&lt;/contributors&gt;&lt;titles&gt;&lt;title&gt;Predicting Protein Subcellular Localizations for Gram-Negative Bacteria using DP-PSSM and Support Vector Machines&lt;/title&gt;&lt;secondary-title&gt;Complex, Intelligent and Software Intensive Systems, 2009. CISIS&amp;apos;09. International Conference on&lt;/secondary-title&gt;&lt;/titles&gt;&lt;pages&gt;836-841&lt;/pages&gt;&lt;dates&gt;&lt;year&gt;2009&lt;/year&gt;&lt;/dates&gt;&lt;publisher&gt;IEEE&lt;/publisher&gt;&lt;isbn&gt;1424435692&lt;/isbn&gt;&lt;urls&gt;&lt;/urls&gt;&lt;/record&gt;&lt;/Cite&gt;&lt;/EndNote&gt;</w:instrText>
            </w:r>
            <w:r w:rsidRPr="00B9776F">
              <w:rPr>
                <w:sz w:val="22"/>
              </w:rPr>
              <w:fldChar w:fldCharType="separate"/>
            </w:r>
            <w:r w:rsidRPr="00B9776F">
              <w:rPr>
                <w:noProof/>
                <w:sz w:val="22"/>
              </w:rPr>
              <w:t>(</w:t>
            </w:r>
            <w:hyperlink w:anchor="_ENREF_38" w:tooltip="Juan, 2009 #1150" w:history="1">
              <w:r w:rsidR="000D2AAD" w:rsidRPr="00B9776F">
                <w:rPr>
                  <w:noProof/>
                  <w:sz w:val="22"/>
                </w:rPr>
                <w:t>Juan, et al., 2009</w:t>
              </w:r>
            </w:hyperlink>
            <w:r w:rsidRPr="00B9776F">
              <w:rPr>
                <w:noProof/>
                <w:sz w:val="22"/>
              </w:rPr>
              <w:t>)</w:t>
            </w:r>
            <w:r w:rsidRPr="00B9776F">
              <w:rPr>
                <w:sz w:val="22"/>
              </w:rPr>
              <w:fldChar w:fldCharType="end"/>
            </w:r>
          </w:p>
        </w:tc>
      </w:tr>
      <w:tr w:rsidR="00F03FF4" w:rsidRPr="000443FA" w14:paraId="007EC5D7" w14:textId="77777777" w:rsidTr="00471586">
        <w:trPr>
          <w:jc w:val="center"/>
        </w:trPr>
        <w:tc>
          <w:tcPr>
            <w:tcW w:w="1741" w:type="dxa"/>
            <w:vMerge/>
            <w:shd w:val="clear" w:color="auto" w:fill="auto"/>
          </w:tcPr>
          <w:p w14:paraId="55359A11" w14:textId="77777777" w:rsidR="00C940DF" w:rsidRPr="00B9776F" w:rsidRDefault="00C940DF" w:rsidP="0071440B">
            <w:pPr>
              <w:spacing w:beforeLines="50" w:before="120" w:afterLines="50"/>
              <w:rPr>
                <w:b/>
                <w:sz w:val="22"/>
              </w:rPr>
            </w:pPr>
          </w:p>
        </w:tc>
        <w:tc>
          <w:tcPr>
            <w:tcW w:w="7059" w:type="dxa"/>
            <w:shd w:val="clear" w:color="auto" w:fill="auto"/>
          </w:tcPr>
          <w:p w14:paraId="04646CB3" w14:textId="77777777" w:rsidR="00C940DF" w:rsidRPr="00B9776F" w:rsidRDefault="00C940DF" w:rsidP="0071440B">
            <w:pPr>
              <w:spacing w:beforeLines="50" w:before="120" w:afterLines="50"/>
              <w:rPr>
                <w:b/>
                <w:sz w:val="22"/>
              </w:rPr>
            </w:pPr>
            <w:r w:rsidRPr="00B9776F">
              <w:rPr>
                <w:b/>
                <w:sz w:val="22"/>
              </w:rPr>
              <w:t>Pse-PSSM</w:t>
            </w:r>
          </w:p>
        </w:tc>
        <w:tc>
          <w:tcPr>
            <w:tcW w:w="2683" w:type="dxa"/>
            <w:shd w:val="clear" w:color="auto" w:fill="auto"/>
          </w:tcPr>
          <w:p w14:paraId="1BAABF6F" w14:textId="7FB98254" w:rsidR="00C940DF" w:rsidRPr="00B9776F" w:rsidRDefault="00C940DF" w:rsidP="000D2AAD">
            <w:pPr>
              <w:spacing w:beforeLines="50" w:before="120" w:afterLines="50"/>
              <w:rPr>
                <w:sz w:val="22"/>
              </w:rPr>
            </w:pPr>
            <w:r w:rsidRPr="00B9776F">
              <w:rPr>
                <w:sz w:val="22"/>
              </w:rPr>
              <w:fldChar w:fldCharType="begin"/>
            </w:r>
            <w:r w:rsidRPr="00B9776F">
              <w:rPr>
                <w:sz w:val="22"/>
              </w:rPr>
              <w:instrText xml:space="preserve"> ADDIN EN.CITE &lt;EndNote&gt;&lt;Cite&gt;&lt;Author&gt;Juan&lt;/Author&gt;&lt;Year&gt;2008&lt;/Year&gt;&lt;RecNum&gt;1151&lt;/RecNum&gt;&lt;DisplayText&gt;(Juan, et al., 2008)&lt;/DisplayText&gt;&lt;record&gt;&lt;rec-number&gt;1151&lt;/rec-number&gt;&lt;foreign-keys&gt;&lt;key app="EN" db-id="wxswdse9azxtsie5xr9xv5tketed2sxdptrr"&gt;1151&lt;/key&gt;&lt;/foreign-keys&gt;&lt;ref-type name="Conference Proceedings"&gt;10&lt;/ref-type&gt;&lt;contributors&gt;&lt;authors&gt;&lt;author&gt;Juan, Eric YT&lt;/author&gt;&lt;author&gt;Jhang, JH&lt;/author&gt;&lt;author&gt;Li, WJ&lt;/author&gt;&lt;/authors&gt;&lt;/contributors&gt;&lt;titles&gt;&lt;title&gt;Predicting protein subcellular localization using PsePSSM and suport vector machines&lt;/title&gt;&lt;secondary-title&gt;Proceedings of the 11th Join Conference on Information Sciences&lt;/secondary-title&gt;&lt;/titles&gt;&lt;pages&gt;1-6&lt;/pages&gt;&lt;dates&gt;&lt;year&gt;2008&lt;/year&gt;&lt;/dates&gt;&lt;urls&gt;&lt;/urls&gt;&lt;/record&gt;&lt;/Cite&gt;&lt;/EndNote&gt;</w:instrText>
            </w:r>
            <w:r w:rsidRPr="00B9776F">
              <w:rPr>
                <w:sz w:val="22"/>
              </w:rPr>
              <w:fldChar w:fldCharType="separate"/>
            </w:r>
            <w:r w:rsidRPr="00B9776F">
              <w:rPr>
                <w:noProof/>
                <w:sz w:val="22"/>
              </w:rPr>
              <w:t>(</w:t>
            </w:r>
            <w:hyperlink w:anchor="_ENREF_37" w:tooltip="Juan, 2008 #1151" w:history="1">
              <w:r w:rsidR="000D2AAD" w:rsidRPr="00B9776F">
                <w:rPr>
                  <w:noProof/>
                  <w:sz w:val="22"/>
                </w:rPr>
                <w:t>Juan, et al., 2008</w:t>
              </w:r>
            </w:hyperlink>
            <w:r w:rsidRPr="00B9776F">
              <w:rPr>
                <w:noProof/>
                <w:sz w:val="22"/>
              </w:rPr>
              <w:t>)</w:t>
            </w:r>
            <w:r w:rsidRPr="00B9776F">
              <w:rPr>
                <w:sz w:val="22"/>
              </w:rPr>
              <w:fldChar w:fldCharType="end"/>
            </w:r>
          </w:p>
        </w:tc>
      </w:tr>
      <w:tr w:rsidR="00F03FF4" w:rsidRPr="000443FA" w14:paraId="3F4F476A" w14:textId="77777777" w:rsidTr="00471586">
        <w:trPr>
          <w:jc w:val="center"/>
        </w:trPr>
        <w:tc>
          <w:tcPr>
            <w:tcW w:w="1741" w:type="dxa"/>
            <w:vMerge/>
            <w:shd w:val="clear" w:color="auto" w:fill="auto"/>
          </w:tcPr>
          <w:p w14:paraId="1A788BA5" w14:textId="77777777" w:rsidR="00C940DF" w:rsidRPr="00B9776F" w:rsidRDefault="00C940DF" w:rsidP="0071440B">
            <w:pPr>
              <w:spacing w:beforeLines="50" w:before="120" w:afterLines="50"/>
              <w:rPr>
                <w:b/>
                <w:sz w:val="22"/>
              </w:rPr>
            </w:pPr>
          </w:p>
        </w:tc>
        <w:tc>
          <w:tcPr>
            <w:tcW w:w="7059" w:type="dxa"/>
            <w:shd w:val="clear" w:color="auto" w:fill="auto"/>
          </w:tcPr>
          <w:p w14:paraId="1D91F7CF" w14:textId="77777777" w:rsidR="00C940DF" w:rsidRPr="00B9776F" w:rsidRDefault="00C940DF" w:rsidP="0071440B">
            <w:pPr>
              <w:spacing w:beforeLines="50" w:before="120" w:afterLines="50"/>
              <w:rPr>
                <w:sz w:val="22"/>
              </w:rPr>
            </w:pPr>
            <w:r w:rsidRPr="00B9776F">
              <w:rPr>
                <w:b/>
                <w:sz w:val="22"/>
              </w:rPr>
              <w:t>PSSM</w:t>
            </w:r>
            <w:r w:rsidRPr="00B9776F">
              <w:rPr>
                <w:sz w:val="22"/>
              </w:rPr>
              <w:t xml:space="preserve">, </w:t>
            </w:r>
            <w:r w:rsidR="00B808F3">
              <w:rPr>
                <w:sz w:val="22"/>
              </w:rPr>
              <w:t xml:space="preserve">and </w:t>
            </w:r>
            <w:r w:rsidRPr="00B9776F">
              <w:rPr>
                <w:sz w:val="22"/>
              </w:rPr>
              <w:t>PSFM</w:t>
            </w:r>
          </w:p>
        </w:tc>
        <w:tc>
          <w:tcPr>
            <w:tcW w:w="2683" w:type="dxa"/>
            <w:shd w:val="clear" w:color="auto" w:fill="auto"/>
          </w:tcPr>
          <w:p w14:paraId="03DC8E64" w14:textId="5E62C59D" w:rsidR="00C940DF" w:rsidRPr="00B9776F" w:rsidRDefault="00C940DF" w:rsidP="000D2AAD">
            <w:pPr>
              <w:spacing w:beforeLines="50" w:before="120" w:afterLines="50"/>
              <w:rPr>
                <w:sz w:val="22"/>
              </w:rPr>
            </w:pPr>
            <w:r w:rsidRPr="00B9776F">
              <w:rPr>
                <w:sz w:val="22"/>
              </w:rPr>
              <w:fldChar w:fldCharType="begin"/>
            </w:r>
            <w:r w:rsidRPr="00B9776F">
              <w:rPr>
                <w:sz w:val="22"/>
              </w:rPr>
              <w:instrText xml:space="preserve"> ADDIN EN.CITE &lt;EndNote&gt;&lt;Cite&gt;&lt;Author&gt;Guo&lt;/Author&gt;&lt;Year&gt;2006&lt;/Year&gt;&lt;RecNum&gt;297&lt;/RecNum&gt;&lt;DisplayText&gt;(Guo, et al., 2006)&lt;/DisplayText&gt;&lt;record&gt;&lt;rec-number&gt;297&lt;/rec-number&gt;&lt;foreign-keys&gt;&lt;key app="EN" db-id="wxswdse9azxtsie5xr9xv5tketed2sxdptrr"&gt;297&lt;/key&gt;&lt;key app="ENWeb" db-id=""&gt;0&lt;/key&gt;&lt;/foreign-keys&gt;&lt;ref-type name="Journal Article"&gt;17&lt;/ref-type&gt;&lt;contributors&gt;&lt;authors&gt;&lt;author&gt;Guo, J.&lt;/author&gt;&lt;author&gt;Lin, Y.&lt;/author&gt;&lt;author&gt;Liu, X.&lt;/author&gt;&lt;/authors&gt;&lt;/contributors&gt;&lt;auth-address&gt;Department of Mathematical Sciences, Laboratory of Statistical Computing &amp;amp; Bioinformatics, Tsinghua University, Beijing, P R China. genovo@126.com&lt;/auth-address&gt;&lt;titles&gt;&lt;title&gt;GNBSL: a new integrative system to predict the subcellular location for Gram-negative bacteria proteins&lt;/title&gt;&lt;secondary-title&gt;Proteomics&lt;/secondary-title&gt;&lt;alt-title&gt;Proteomics&lt;/alt-title&gt;&lt;/titles&gt;&lt;periodical&gt;&lt;full-title&gt;Proteomics&lt;/full-title&gt;&lt;abbr-1&gt;Proteomics&lt;/abbr-1&gt;&lt;/periodical&gt;&lt;alt-periodical&gt;&lt;full-title&gt;Proteomics&lt;/full-title&gt;&lt;abbr-1&gt;Proteomics&lt;/abbr-1&gt;&lt;/alt-periodical&gt;&lt;pages&gt;5099-105&lt;/pages&gt;&lt;volume&gt;6&lt;/volume&gt;&lt;number&gt;19&lt;/number&gt;&lt;keywords&gt;&lt;keyword&gt;Amino Acid Sequence&lt;/keyword&gt;&lt;keyword&gt;Bacterial Proteins/*metabolism&lt;/keyword&gt;&lt;keyword&gt;*Computational Biology&lt;/keyword&gt;&lt;keyword&gt;Gram-Negative Bacteria/cytology/*metabolism&lt;/keyword&gt;&lt;keyword&gt;Molecular Sequence Data&lt;/keyword&gt;&lt;keyword&gt;Predictive Value of Tests&lt;/keyword&gt;&lt;keyword&gt;*Software&lt;/keyword&gt;&lt;keyword&gt;Subcellular Fractions/metabolism&lt;/keyword&gt;&lt;/keywords&gt;&lt;dates&gt;&lt;year&gt;2006&lt;/year&gt;&lt;pub-dates&gt;&lt;date&gt;Oct&lt;/date&gt;&lt;/pub-dates&gt;&lt;/dates&gt;&lt;isbn&gt;1615-9853 (Print)&amp;#xD;1615-9853 (Linking)&lt;/isbn&gt;&lt;accession-num&gt;16955516&lt;/accession-num&gt;&lt;urls&gt;&lt;related-urls&gt;&lt;url&gt;http://www.ncbi.nlm.nih.gov/pubmed/16955516&lt;/url&gt;&lt;url&gt;http://onlinelibrary.wiley.com/doi/10.1002/pmic.200600064/abstract&lt;/url&gt;&lt;/related-urls&gt;&lt;/urls&gt;&lt;electronic-resource-num&gt;10.1002/pmic.200600064&lt;/electronic-resource-num&gt;&lt;/record&gt;&lt;/Cite&gt;&lt;/EndNote&gt;</w:instrText>
            </w:r>
            <w:r w:rsidRPr="00B9776F">
              <w:rPr>
                <w:sz w:val="22"/>
              </w:rPr>
              <w:fldChar w:fldCharType="separate"/>
            </w:r>
            <w:r w:rsidRPr="00B9776F">
              <w:rPr>
                <w:noProof/>
                <w:sz w:val="22"/>
              </w:rPr>
              <w:t>(</w:t>
            </w:r>
            <w:hyperlink w:anchor="_ENREF_24" w:tooltip="Guo, 2006 #297" w:history="1">
              <w:r w:rsidR="000D2AAD" w:rsidRPr="00B9776F">
                <w:rPr>
                  <w:noProof/>
                  <w:sz w:val="22"/>
                </w:rPr>
                <w:t>Guo, et al., 2006</w:t>
              </w:r>
            </w:hyperlink>
            <w:r w:rsidRPr="00B9776F">
              <w:rPr>
                <w:noProof/>
                <w:sz w:val="22"/>
              </w:rPr>
              <w:t>)</w:t>
            </w:r>
            <w:r w:rsidRPr="00B9776F">
              <w:rPr>
                <w:sz w:val="22"/>
              </w:rPr>
              <w:fldChar w:fldCharType="end"/>
            </w:r>
          </w:p>
        </w:tc>
      </w:tr>
      <w:tr w:rsidR="00F03FF4" w:rsidRPr="000443FA" w14:paraId="7D410F70" w14:textId="77777777" w:rsidTr="00471586">
        <w:trPr>
          <w:jc w:val="center"/>
        </w:trPr>
        <w:tc>
          <w:tcPr>
            <w:tcW w:w="1741" w:type="dxa"/>
            <w:vMerge/>
            <w:shd w:val="clear" w:color="auto" w:fill="auto"/>
          </w:tcPr>
          <w:p w14:paraId="5F738EBA" w14:textId="77777777" w:rsidR="00C940DF" w:rsidRPr="00B9776F" w:rsidRDefault="00C940DF" w:rsidP="0071440B">
            <w:pPr>
              <w:spacing w:beforeLines="50" w:before="120" w:afterLines="50"/>
              <w:rPr>
                <w:b/>
                <w:sz w:val="22"/>
              </w:rPr>
            </w:pPr>
          </w:p>
        </w:tc>
        <w:tc>
          <w:tcPr>
            <w:tcW w:w="7059" w:type="dxa"/>
            <w:shd w:val="clear" w:color="auto" w:fill="auto"/>
          </w:tcPr>
          <w:p w14:paraId="6F37563A" w14:textId="77777777" w:rsidR="00C940DF" w:rsidRPr="00B9776F" w:rsidRDefault="00C940DF" w:rsidP="0071440B">
            <w:pPr>
              <w:spacing w:beforeLines="50" w:before="120" w:afterLines="50"/>
              <w:rPr>
                <w:b/>
                <w:sz w:val="22"/>
              </w:rPr>
            </w:pPr>
            <w:r w:rsidRPr="00B9776F">
              <w:rPr>
                <w:sz w:val="22"/>
              </w:rPr>
              <w:t xml:space="preserve">PseAAC, </w:t>
            </w:r>
            <w:r w:rsidR="00B808F3">
              <w:rPr>
                <w:sz w:val="22"/>
              </w:rPr>
              <w:t xml:space="preserve">and </w:t>
            </w:r>
            <w:r w:rsidRPr="00B9776F">
              <w:rPr>
                <w:b/>
                <w:sz w:val="22"/>
              </w:rPr>
              <w:t>PSSM-AC</w:t>
            </w:r>
          </w:p>
        </w:tc>
        <w:tc>
          <w:tcPr>
            <w:tcW w:w="2683" w:type="dxa"/>
            <w:shd w:val="clear" w:color="auto" w:fill="auto"/>
          </w:tcPr>
          <w:p w14:paraId="38F3D50C" w14:textId="18364AF3" w:rsidR="00C940DF" w:rsidRPr="00B9776F" w:rsidRDefault="00C940DF" w:rsidP="000D2AAD">
            <w:pPr>
              <w:spacing w:beforeLines="50" w:before="120" w:afterLines="50"/>
              <w:rPr>
                <w:sz w:val="22"/>
              </w:rPr>
            </w:pPr>
            <w:r w:rsidRPr="00B9776F">
              <w:rPr>
                <w:sz w:val="22"/>
              </w:rPr>
              <w:fldChar w:fldCharType="begin"/>
            </w:r>
            <w:r w:rsidRPr="00B9776F">
              <w:rPr>
                <w:sz w:val="22"/>
              </w:rPr>
              <w:instrText xml:space="preserve"> ADDIN EN.CITE &lt;EndNote&gt;&lt;Cite&gt;&lt;Author&gt;Wang&lt;/Author&gt;&lt;Year&gt;2013&lt;/Year&gt;&lt;RecNum&gt;1539&lt;/RecNum&gt;&lt;DisplayText&gt;(Wang and Li, 2013)&lt;/DisplayText&gt;&lt;record&gt;&lt;rec-number&gt;1539&lt;/rec-number&gt;&lt;foreign-keys&gt;&lt;key app="EN" db-id="wxswdse9azxtsie5xr9xv5tketed2sxdptrr"&gt;1539&lt;/key&gt;&lt;/foreign-keys&gt;&lt;ref-type name="Journal Article"&gt;17&lt;/ref-type&gt;&lt;contributors&gt;&lt;authors&gt;&lt;author&gt;Wang, Xiao&lt;/author&gt;&lt;author&gt;Li, Guo-Zheng&lt;/author&gt;&lt;/authors&gt;&lt;/contributors&gt;&lt;titles&gt;&lt;title&gt;Multilabel learning via random label selection for protein subcellular multilocations prediction&lt;/title&gt;&lt;secondary-title&gt;IEEE/ACM Transactions on Computational Biology and Bioinformatics (TCBB)&lt;/secondary-title&gt;&lt;/titles&gt;&lt;periodical&gt;&lt;full-title&gt;IEEE/ACM Transactions on Computational Biology and Bioinformatics (TCBB)&lt;/full-title&gt;&lt;/periodical&gt;&lt;pages&gt;436-446&lt;/pages&gt;&lt;volume&gt;10&lt;/volume&gt;&lt;number&gt;2&lt;/number&gt;&lt;dates&gt;&lt;year&gt;2013&lt;/year&gt;&lt;/dates&gt;&lt;isbn&gt;1545-5963&lt;/isbn&gt;&lt;urls&gt;&lt;/urls&gt;&lt;/record&gt;&lt;/Cite&gt;&lt;/EndNote&gt;</w:instrText>
            </w:r>
            <w:r w:rsidRPr="00B9776F">
              <w:rPr>
                <w:sz w:val="22"/>
              </w:rPr>
              <w:fldChar w:fldCharType="separate"/>
            </w:r>
            <w:r w:rsidRPr="00B9776F">
              <w:rPr>
                <w:noProof/>
                <w:sz w:val="22"/>
              </w:rPr>
              <w:t>(</w:t>
            </w:r>
            <w:hyperlink w:anchor="_ENREF_66" w:tooltip="Wang, 2013 #1539" w:history="1">
              <w:r w:rsidR="000D2AAD" w:rsidRPr="00B9776F">
                <w:rPr>
                  <w:noProof/>
                  <w:sz w:val="22"/>
                </w:rPr>
                <w:t>Wang and Li, 2013</w:t>
              </w:r>
            </w:hyperlink>
            <w:r w:rsidRPr="00B9776F">
              <w:rPr>
                <w:noProof/>
                <w:sz w:val="22"/>
              </w:rPr>
              <w:t>)</w:t>
            </w:r>
            <w:r w:rsidRPr="00B9776F">
              <w:rPr>
                <w:sz w:val="22"/>
              </w:rPr>
              <w:fldChar w:fldCharType="end"/>
            </w:r>
          </w:p>
        </w:tc>
      </w:tr>
      <w:tr w:rsidR="00F03FF4" w:rsidRPr="000443FA" w14:paraId="077992AC" w14:textId="77777777" w:rsidTr="00471586">
        <w:trPr>
          <w:jc w:val="center"/>
        </w:trPr>
        <w:tc>
          <w:tcPr>
            <w:tcW w:w="1741" w:type="dxa"/>
            <w:vMerge w:val="restart"/>
            <w:shd w:val="clear" w:color="auto" w:fill="auto"/>
          </w:tcPr>
          <w:p w14:paraId="43FA32F9" w14:textId="77777777" w:rsidR="00B01CE8" w:rsidRPr="00B9776F" w:rsidRDefault="00B01CE8" w:rsidP="0071440B">
            <w:pPr>
              <w:spacing w:beforeLines="50" w:before="120" w:afterLines="50"/>
              <w:rPr>
                <w:b/>
                <w:sz w:val="22"/>
              </w:rPr>
            </w:pPr>
            <w:r w:rsidRPr="00B9776F">
              <w:rPr>
                <w:b/>
                <w:sz w:val="22"/>
              </w:rPr>
              <w:t>Bacterial protein prediction</w:t>
            </w:r>
          </w:p>
          <w:p w14:paraId="70825AE3" w14:textId="77777777" w:rsidR="00B01CE8" w:rsidRPr="00B9776F" w:rsidRDefault="00B01CE8" w:rsidP="0071440B">
            <w:pPr>
              <w:spacing w:beforeLines="50" w:before="120" w:afterLines="50"/>
              <w:rPr>
                <w:b/>
                <w:sz w:val="22"/>
              </w:rPr>
            </w:pPr>
          </w:p>
        </w:tc>
        <w:tc>
          <w:tcPr>
            <w:tcW w:w="7059" w:type="dxa"/>
            <w:shd w:val="clear" w:color="auto" w:fill="auto"/>
          </w:tcPr>
          <w:p w14:paraId="53E5ADE6" w14:textId="77777777" w:rsidR="00B01CE8" w:rsidRPr="00B9776F" w:rsidRDefault="00B01CE8" w:rsidP="0071440B">
            <w:pPr>
              <w:spacing w:beforeLines="50" w:before="120" w:afterLines="50"/>
              <w:rPr>
                <w:b/>
                <w:sz w:val="22"/>
              </w:rPr>
            </w:pPr>
            <w:r w:rsidRPr="00B9776F">
              <w:rPr>
                <w:sz w:val="22"/>
              </w:rPr>
              <w:t>AAC, secondary structures, solvent accessibilit</w:t>
            </w:r>
            <w:r w:rsidR="00434218" w:rsidRPr="00B9776F">
              <w:rPr>
                <w:sz w:val="22"/>
              </w:rPr>
              <w:t>ies</w:t>
            </w:r>
            <w:r w:rsidRPr="00B9776F">
              <w:rPr>
                <w:sz w:val="22"/>
              </w:rPr>
              <w:t xml:space="preserve">, physicochemical descriptors, </w:t>
            </w:r>
            <w:r w:rsidR="00B808F3">
              <w:rPr>
                <w:sz w:val="22"/>
              </w:rPr>
              <w:t xml:space="preserve">and </w:t>
            </w:r>
            <w:r w:rsidRPr="00B9776F">
              <w:rPr>
                <w:b/>
                <w:sz w:val="22"/>
              </w:rPr>
              <w:t>PSSM</w:t>
            </w:r>
          </w:p>
        </w:tc>
        <w:tc>
          <w:tcPr>
            <w:tcW w:w="2683" w:type="dxa"/>
            <w:shd w:val="clear" w:color="auto" w:fill="auto"/>
          </w:tcPr>
          <w:p w14:paraId="2D4D3F13" w14:textId="051EBBBE" w:rsidR="00B01CE8" w:rsidRPr="00B9776F" w:rsidRDefault="00B01CE8" w:rsidP="000D2AAD">
            <w:pPr>
              <w:spacing w:beforeLines="50" w:before="120" w:afterLines="50"/>
              <w:rPr>
                <w:sz w:val="22"/>
              </w:rPr>
            </w:pPr>
            <w:r w:rsidRPr="00B9776F">
              <w:rPr>
                <w:sz w:val="22"/>
              </w:rPr>
              <w:fldChar w:fldCharType="begin"/>
            </w:r>
            <w:r w:rsidRPr="00B9776F">
              <w:rPr>
                <w:sz w:val="22"/>
              </w:rPr>
              <w:instrText xml:space="preserve"> ADDIN EN.CITE &lt;EndNote&gt;&lt;Cite&gt;&lt;Author&gt;Yang&lt;/Author&gt;&lt;Year&gt;2013&lt;/Year&gt;&lt;RecNum&gt;84&lt;/RecNum&gt;&lt;DisplayText&gt;(Yang, et al., 2013)&lt;/DisplayText&gt;&lt;record&gt;&lt;rec-number&gt;84&lt;/rec-number&gt;&lt;foreign-keys&gt;&lt;key app="EN" db-id="wxswdse9azxtsie5xr9xv5tketed2sxdptrr"&gt;84&lt;/key&gt;&lt;key app="ENWeb" db-id=""&gt;0&lt;/key&gt;&lt;/foreign-keys&gt;&lt;ref-type name="Journal Article"&gt;17&lt;/ref-type&gt;&lt;contributors&gt;&lt;authors&gt;&lt;author&gt;Yang, X.&lt;/author&gt;&lt;author&gt;Guo, Y.&lt;/author&gt;&lt;author&gt;Luo, J.&lt;/author&gt;&lt;author&gt;Pu, X.&lt;/author&gt;&lt;author&gt;Li, M.&lt;/author&gt;&lt;/authors&gt;&lt;/contributors&gt;&lt;auth-address&gt;College of Chemistry, Sichuan University, Chengdu, P.R.China.&lt;/auth-address&gt;&lt;titles&gt;&lt;title&gt;Effective identification of Gram-negative bacterial type III secreted effectors using position-specific residue conservation profiles&lt;/title&gt;&lt;secondary-title&gt;PLoS One&lt;/secondary-title&gt;&lt;alt-title&gt;PloS one&lt;/alt-title&gt;&lt;/titles&gt;&lt;periodical&gt;&lt;full-title&gt;PLoS One&lt;/full-title&gt;&lt;abbr-1&gt;PloS one&lt;/abbr-1&gt;&lt;/periodical&gt;&lt;alt-periodical&gt;&lt;full-title&gt;PLoS One&lt;/full-title&gt;&lt;abbr-1&gt;PloS one&lt;/abbr-1&gt;&lt;/alt-periodical&gt;&lt;pages&gt;e84439&lt;/pages&gt;&lt;volume&gt;8&lt;/volume&gt;&lt;number&gt;12&lt;/number&gt;&lt;keywords&gt;&lt;keyword&gt;Amino Acid Sequence/genetics&lt;/keyword&gt;&lt;keyword&gt;Bacterial Proteins/*genetics/secretion&lt;/keyword&gt;&lt;keyword&gt;Bacterial Secretion Systems/*genetics/physiology&lt;/keyword&gt;&lt;keyword&gt;Conserved Sequence/genetics&lt;/keyword&gt;&lt;keyword&gt;Gram-Negative Bacteria/*metabolism&lt;/keyword&gt;&lt;keyword&gt;Host-Pathogen Interactions/*genetics/physiology&lt;/keyword&gt;&lt;keyword&gt;Likelihood Functions&lt;/keyword&gt;&lt;keyword&gt;Microarray Analysis&lt;/keyword&gt;&lt;keyword&gt;*Models, Genetic&lt;/keyword&gt;&lt;keyword&gt;ROC Curve&lt;/keyword&gt;&lt;keyword&gt;Species Specificity&lt;/keyword&gt;&lt;/keywords&gt;&lt;dates&gt;&lt;year&gt;2013&lt;/year&gt;&lt;/dates&gt;&lt;isbn&gt;1932-6203 (Electronic)&amp;#xD;1932-6203 (Linking)&lt;/isbn&gt;&lt;accession-num&gt;24391954&lt;/accession-num&gt;&lt;urls&gt;&lt;related-urls&gt;&lt;url&gt;http://www.ncbi.nlm.nih.gov/pubmed/24391954&lt;/url&gt;&lt;url&gt;http://journals.plos.org/plosone/article/asset?id=10.1371/journal.pone.0084439.PDF&lt;/url&gt;&lt;/related-urls&gt;&lt;/urls&gt;&lt;custom2&gt;3877298&lt;/custom2&gt;&lt;electronic-resource-num&gt;10.1371/journal.pone.0084439&lt;/electronic-resource-num&gt;&lt;/record&gt;&lt;/Cite&gt;&lt;/EndNote&gt;</w:instrText>
            </w:r>
            <w:r w:rsidRPr="00B9776F">
              <w:rPr>
                <w:sz w:val="22"/>
              </w:rPr>
              <w:fldChar w:fldCharType="separate"/>
            </w:r>
            <w:r w:rsidRPr="00B9776F">
              <w:rPr>
                <w:noProof/>
                <w:sz w:val="22"/>
              </w:rPr>
              <w:t>(</w:t>
            </w:r>
            <w:hyperlink w:anchor="_ENREF_72" w:tooltip="Yang, 2013 #84" w:history="1">
              <w:r w:rsidR="000D2AAD" w:rsidRPr="00B9776F">
                <w:rPr>
                  <w:noProof/>
                  <w:sz w:val="22"/>
                </w:rPr>
                <w:t>Yang, et al., 2013</w:t>
              </w:r>
            </w:hyperlink>
            <w:r w:rsidRPr="00B9776F">
              <w:rPr>
                <w:noProof/>
                <w:sz w:val="22"/>
              </w:rPr>
              <w:t>)</w:t>
            </w:r>
            <w:r w:rsidRPr="00B9776F">
              <w:rPr>
                <w:sz w:val="22"/>
              </w:rPr>
              <w:fldChar w:fldCharType="end"/>
            </w:r>
          </w:p>
        </w:tc>
      </w:tr>
      <w:tr w:rsidR="00F03FF4" w:rsidRPr="000443FA" w14:paraId="7CD482AF" w14:textId="77777777" w:rsidTr="00471586">
        <w:trPr>
          <w:jc w:val="center"/>
        </w:trPr>
        <w:tc>
          <w:tcPr>
            <w:tcW w:w="1741" w:type="dxa"/>
            <w:vMerge/>
            <w:shd w:val="clear" w:color="auto" w:fill="auto"/>
          </w:tcPr>
          <w:p w14:paraId="5DFC90FF" w14:textId="77777777" w:rsidR="00B01CE8" w:rsidRPr="00B9776F" w:rsidRDefault="00B01CE8" w:rsidP="0071440B">
            <w:pPr>
              <w:spacing w:beforeLines="50" w:before="120" w:afterLines="50"/>
              <w:rPr>
                <w:b/>
                <w:sz w:val="22"/>
              </w:rPr>
            </w:pPr>
          </w:p>
        </w:tc>
        <w:tc>
          <w:tcPr>
            <w:tcW w:w="7059" w:type="dxa"/>
            <w:shd w:val="clear" w:color="auto" w:fill="auto"/>
          </w:tcPr>
          <w:p w14:paraId="3D536F89" w14:textId="77777777" w:rsidR="00B01CE8" w:rsidRPr="00B9776F" w:rsidRDefault="00B01CE8" w:rsidP="0071440B">
            <w:pPr>
              <w:spacing w:beforeLines="50" w:before="120" w:afterLines="50"/>
              <w:rPr>
                <w:sz w:val="22"/>
              </w:rPr>
            </w:pPr>
            <w:r w:rsidRPr="00B9776F">
              <w:rPr>
                <w:sz w:val="22"/>
              </w:rPr>
              <w:t xml:space="preserve">AAC, DPC, </w:t>
            </w:r>
            <w:r w:rsidRPr="00B9776F">
              <w:rPr>
                <w:b/>
                <w:sz w:val="22"/>
              </w:rPr>
              <w:t>PSSM-composition</w:t>
            </w:r>
            <w:r w:rsidRPr="00B9776F">
              <w:rPr>
                <w:sz w:val="22"/>
              </w:rPr>
              <w:t xml:space="preserve">, </w:t>
            </w:r>
            <w:r w:rsidR="00B808F3">
              <w:rPr>
                <w:sz w:val="22"/>
              </w:rPr>
              <w:t xml:space="preserve">and </w:t>
            </w:r>
            <w:r w:rsidRPr="00B9776F">
              <w:rPr>
                <w:b/>
                <w:sz w:val="22"/>
              </w:rPr>
              <w:t>PSSM-AC</w:t>
            </w:r>
          </w:p>
        </w:tc>
        <w:tc>
          <w:tcPr>
            <w:tcW w:w="2683" w:type="dxa"/>
            <w:shd w:val="clear" w:color="auto" w:fill="auto"/>
          </w:tcPr>
          <w:p w14:paraId="44EABFFF" w14:textId="691254CE" w:rsidR="00B01CE8" w:rsidRPr="00B9776F" w:rsidRDefault="00B01CE8" w:rsidP="000D2AAD">
            <w:pPr>
              <w:spacing w:beforeLines="50" w:before="120" w:afterLines="50"/>
              <w:rPr>
                <w:sz w:val="22"/>
              </w:rPr>
            </w:pPr>
            <w:r w:rsidRPr="00B9776F">
              <w:rPr>
                <w:sz w:val="22"/>
              </w:rPr>
              <w:fldChar w:fldCharType="begin"/>
            </w:r>
            <w:r w:rsidRPr="00B9776F">
              <w:rPr>
                <w:sz w:val="22"/>
              </w:rPr>
              <w:instrText xml:space="preserve"> ADDIN EN.CITE &lt;EndNote&gt;&lt;Cite&gt;&lt;Author&gt;Zou&lt;/Author&gt;&lt;Year&gt;2013&lt;/Year&gt;&lt;RecNum&gt;1186&lt;/RecNum&gt;&lt;DisplayText&gt;(Zou, et al., 2013)&lt;/DisplayText&gt;&lt;record&gt;&lt;rec-number&gt;1186&lt;/rec-number&gt;&lt;foreign-keys&gt;&lt;key app="EN" db-id="wxswdse9azxtsie5xr9xv5tketed2sxdptrr"&gt;1186&lt;/key&gt;&lt;/foreign-keys&gt;&lt;ref-type name="Journal Article"&gt;17&lt;/ref-type&gt;&lt;contributors&gt;&lt;authors&gt;&lt;author&gt;Zou, Lingyun&lt;/author&gt;&lt;author&gt;Nan, Chonghan&lt;/author&gt;&lt;author&gt;Hu, Fuquan&lt;/author&gt;&lt;/authors&gt;&lt;/contributors&gt;&lt;titles&gt;&lt;title&gt;Accurate prediction of bacterial type IV secreted effectors using amino acid composition and PSSM profiles&lt;/title&gt;&lt;secondary-title&gt;Bioinformatics&lt;/secondary-title&gt;&lt;/titles&gt;&lt;periodical&gt;&lt;full-title&gt;Bioinformatics&lt;/full-title&gt;&lt;abbr-1&gt;Bioinformatics&lt;/abbr-1&gt;&lt;/periodical&gt;&lt;pages&gt;3135-3142&lt;/pages&gt;&lt;volume&gt;29&lt;/volume&gt;&lt;number&gt;24&lt;/number&gt;&lt;dates&gt;&lt;year&gt;2013&lt;/year&gt;&lt;/dates&gt;&lt;isbn&gt;1367-4803&lt;/isbn&gt;&lt;urls&gt;&lt;/urls&gt;&lt;/record&gt;&lt;/Cite&gt;&lt;/EndNote&gt;</w:instrText>
            </w:r>
            <w:r w:rsidRPr="00B9776F">
              <w:rPr>
                <w:sz w:val="22"/>
              </w:rPr>
              <w:fldChar w:fldCharType="separate"/>
            </w:r>
            <w:r w:rsidRPr="00B9776F">
              <w:rPr>
                <w:noProof/>
                <w:sz w:val="22"/>
              </w:rPr>
              <w:t>(</w:t>
            </w:r>
            <w:hyperlink w:anchor="_ENREF_77" w:tooltip="Zou, 2013 #1186" w:history="1">
              <w:r w:rsidR="000D2AAD" w:rsidRPr="00B9776F">
                <w:rPr>
                  <w:noProof/>
                  <w:sz w:val="22"/>
                </w:rPr>
                <w:t>Zou, et al., 2013</w:t>
              </w:r>
            </w:hyperlink>
            <w:r w:rsidRPr="00B9776F">
              <w:rPr>
                <w:noProof/>
                <w:sz w:val="22"/>
              </w:rPr>
              <w:t>)</w:t>
            </w:r>
            <w:r w:rsidRPr="00B9776F">
              <w:rPr>
                <w:sz w:val="22"/>
              </w:rPr>
              <w:fldChar w:fldCharType="end"/>
            </w:r>
          </w:p>
        </w:tc>
      </w:tr>
      <w:tr w:rsidR="00F03FF4" w:rsidRPr="000443FA" w14:paraId="5050BCF7" w14:textId="77777777" w:rsidTr="00471586">
        <w:trPr>
          <w:jc w:val="center"/>
        </w:trPr>
        <w:tc>
          <w:tcPr>
            <w:tcW w:w="1741" w:type="dxa"/>
            <w:vMerge/>
            <w:shd w:val="clear" w:color="auto" w:fill="auto"/>
          </w:tcPr>
          <w:p w14:paraId="7FA666BC" w14:textId="77777777" w:rsidR="00B01CE8" w:rsidRPr="00B9776F" w:rsidRDefault="00B01CE8" w:rsidP="0071440B">
            <w:pPr>
              <w:spacing w:beforeLines="50" w:before="120" w:afterLines="50"/>
              <w:rPr>
                <w:b/>
                <w:sz w:val="22"/>
              </w:rPr>
            </w:pPr>
          </w:p>
        </w:tc>
        <w:tc>
          <w:tcPr>
            <w:tcW w:w="7059" w:type="dxa"/>
            <w:shd w:val="clear" w:color="auto" w:fill="auto"/>
          </w:tcPr>
          <w:p w14:paraId="2DC0418B" w14:textId="77777777" w:rsidR="00B01CE8" w:rsidRPr="00D471BE" w:rsidRDefault="00B01CE8" w:rsidP="0071440B">
            <w:pPr>
              <w:spacing w:beforeLines="50" w:before="120" w:afterLines="50"/>
              <w:rPr>
                <w:b/>
                <w:sz w:val="22"/>
                <w:lang w:eastAsia="zh-CN"/>
              </w:rPr>
            </w:pPr>
            <w:r w:rsidRPr="00D471BE">
              <w:rPr>
                <w:sz w:val="22"/>
              </w:rPr>
              <w:t xml:space="preserve">AAC, DPC, </w:t>
            </w:r>
            <w:r w:rsidR="00B808F3">
              <w:rPr>
                <w:sz w:val="22"/>
              </w:rPr>
              <w:t xml:space="preserve">and </w:t>
            </w:r>
            <w:r w:rsidRPr="00D471BE">
              <w:rPr>
                <w:b/>
                <w:sz w:val="22"/>
              </w:rPr>
              <w:t>PSSM</w:t>
            </w:r>
          </w:p>
        </w:tc>
        <w:tc>
          <w:tcPr>
            <w:tcW w:w="2683" w:type="dxa"/>
            <w:shd w:val="clear" w:color="auto" w:fill="auto"/>
          </w:tcPr>
          <w:p w14:paraId="439F4617" w14:textId="5C5FE633" w:rsidR="00B01CE8" w:rsidRPr="00D471BE" w:rsidRDefault="00B01CE8" w:rsidP="000D2AAD">
            <w:pPr>
              <w:spacing w:beforeLines="50" w:before="120" w:afterLines="50"/>
              <w:rPr>
                <w:sz w:val="22"/>
              </w:rPr>
            </w:pPr>
            <w:r w:rsidRPr="00D471BE">
              <w:rPr>
                <w:sz w:val="22"/>
              </w:rPr>
              <w:fldChar w:fldCharType="begin">
                <w:fldData xml:space="preserve">PEVuZE5vdGU+PENpdGU+PEF1dGhvcj5HYXJnPC9BdXRob3I+PFllYXI+MjAwODwvWWVhcj48UmVj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</w:fldData>
              </w:fldChar>
            </w:r>
            <w:r w:rsidRPr="00D471BE">
              <w:rPr>
                <w:sz w:val="22"/>
              </w:rPr>
              <w:instrText xml:space="preserve"> ADDIN EN.CITE </w:instrText>
            </w:r>
            <w:r w:rsidRPr="00D471BE">
              <w:rPr>
                <w:sz w:val="22"/>
              </w:rPr>
              <w:fldChar w:fldCharType="begin">
                <w:fldData xml:space="preserve">PEVuZE5vdGU+PENpdGU+PEF1dGhvcj5HYXJnPC9BdXRob3I+PFllYXI+MjAwODwvWWVhcj48UmVj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</w:fldData>
              </w:fldChar>
            </w:r>
            <w:r w:rsidRPr="00D471BE">
              <w:rPr>
                <w:sz w:val="22"/>
              </w:rPr>
              <w:instrText xml:space="preserve"> ADDIN EN.CITE.DATA </w:instrText>
            </w:r>
            <w:r w:rsidRPr="00D471BE">
              <w:rPr>
                <w:sz w:val="22"/>
              </w:rPr>
            </w:r>
            <w:r w:rsidRPr="00D471BE">
              <w:rPr>
                <w:sz w:val="22"/>
              </w:rPr>
              <w:fldChar w:fldCharType="end"/>
            </w:r>
            <w:r w:rsidRPr="00D471BE">
              <w:rPr>
                <w:sz w:val="22"/>
              </w:rPr>
            </w:r>
            <w:r w:rsidRPr="00D471BE">
              <w:rPr>
                <w:sz w:val="22"/>
              </w:rPr>
              <w:fldChar w:fldCharType="separate"/>
            </w:r>
            <w:r w:rsidRPr="00D471BE">
              <w:rPr>
                <w:noProof/>
                <w:sz w:val="22"/>
              </w:rPr>
              <w:t>(</w:t>
            </w:r>
            <w:hyperlink w:anchor="_ENREF_23" w:tooltip="Garg, 2008 #256" w:history="1">
              <w:r w:rsidR="000D2AAD" w:rsidRPr="00D471BE">
                <w:rPr>
                  <w:noProof/>
                  <w:sz w:val="22"/>
                </w:rPr>
                <w:t>Garg and Gupta, 2008</w:t>
              </w:r>
            </w:hyperlink>
            <w:r w:rsidRPr="00D471BE">
              <w:rPr>
                <w:noProof/>
                <w:sz w:val="22"/>
              </w:rPr>
              <w:t>)</w:t>
            </w:r>
            <w:r w:rsidRPr="00D471BE">
              <w:rPr>
                <w:sz w:val="22"/>
              </w:rPr>
              <w:fldChar w:fldCharType="end"/>
            </w:r>
          </w:p>
        </w:tc>
      </w:tr>
      <w:tr w:rsidR="00F03FF4" w:rsidRPr="000443FA" w14:paraId="31A5902C" w14:textId="77777777" w:rsidTr="00471586">
        <w:trPr>
          <w:jc w:val="center"/>
        </w:trPr>
        <w:tc>
          <w:tcPr>
            <w:tcW w:w="1741" w:type="dxa"/>
            <w:vMerge/>
            <w:shd w:val="clear" w:color="auto" w:fill="auto"/>
          </w:tcPr>
          <w:p w14:paraId="446E3D0D" w14:textId="77777777" w:rsidR="00B01CE8" w:rsidRPr="00D471BE" w:rsidRDefault="00B01CE8" w:rsidP="0071440B">
            <w:pPr>
              <w:spacing w:beforeLines="50" w:before="120" w:afterLines="50"/>
              <w:rPr>
                <w:b/>
                <w:sz w:val="22"/>
                <w:highlight w:val="yellow"/>
              </w:rPr>
            </w:pPr>
          </w:p>
        </w:tc>
        <w:tc>
          <w:tcPr>
            <w:tcW w:w="7059" w:type="dxa"/>
            <w:shd w:val="clear" w:color="auto" w:fill="auto"/>
          </w:tcPr>
          <w:p w14:paraId="5428F616" w14:textId="77777777" w:rsidR="00B01CE8" w:rsidRPr="00D471BE" w:rsidRDefault="00B01CE8" w:rsidP="0071440B">
            <w:pPr>
              <w:spacing w:beforeLines="50" w:before="120" w:afterLines="50"/>
              <w:rPr>
                <w:b/>
                <w:sz w:val="22"/>
              </w:rPr>
            </w:pPr>
            <w:r w:rsidRPr="00D471BE">
              <w:rPr>
                <w:sz w:val="22"/>
              </w:rPr>
              <w:t xml:space="preserve">AAC, DPC, MM, </w:t>
            </w:r>
            <w:r w:rsidR="00B808F3">
              <w:rPr>
                <w:sz w:val="22"/>
              </w:rPr>
              <w:t xml:space="preserve">and </w:t>
            </w:r>
            <w:r w:rsidRPr="00D471BE">
              <w:rPr>
                <w:b/>
                <w:sz w:val="22"/>
              </w:rPr>
              <w:t>PSSM</w:t>
            </w:r>
          </w:p>
        </w:tc>
        <w:tc>
          <w:tcPr>
            <w:tcW w:w="2683" w:type="dxa"/>
            <w:shd w:val="clear" w:color="auto" w:fill="auto"/>
          </w:tcPr>
          <w:p w14:paraId="42758614" w14:textId="6CFE08BA" w:rsidR="00B01CE8" w:rsidRPr="00D471BE" w:rsidRDefault="00B01CE8" w:rsidP="000D2AAD">
            <w:pPr>
              <w:spacing w:beforeLines="50" w:before="120" w:afterLines="50"/>
              <w:rPr>
                <w:sz w:val="22"/>
              </w:rPr>
            </w:pPr>
            <w:r w:rsidRPr="00D471BE">
              <w:rPr>
                <w:sz w:val="22"/>
              </w:rPr>
              <w:fldChar w:fldCharType="begin">
                <w:fldData xml:space="preserve">PEVuZE5vdGU+PENpdGU+PEF1dGhvcj5TZWx2YXJhajwvQXV0aG9yPjxZZWFyPjIwMTY8L1llYXI+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=
</w:fldData>
              </w:fldChar>
            </w:r>
            <w:r w:rsidRPr="00D471BE">
              <w:rPr>
                <w:sz w:val="22"/>
              </w:rPr>
              <w:instrText xml:space="preserve"> ADDIN EN.CITE </w:instrText>
            </w:r>
            <w:r w:rsidRPr="00D471BE">
              <w:rPr>
                <w:sz w:val="22"/>
              </w:rPr>
              <w:fldChar w:fldCharType="begin">
                <w:fldData xml:space="preserve">PEVuZE5vdGU+PENpdGU+PEF1dGhvcj5TZWx2YXJhajwvQXV0aG9yPjxZZWFyPjIwMTY8L1llYXI+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=
</w:fldData>
              </w:fldChar>
            </w:r>
            <w:r w:rsidRPr="00D471BE">
              <w:rPr>
                <w:sz w:val="22"/>
              </w:rPr>
              <w:instrText xml:space="preserve"> ADDIN EN.CITE.DATA </w:instrText>
            </w:r>
            <w:r w:rsidRPr="00D471BE">
              <w:rPr>
                <w:sz w:val="22"/>
              </w:rPr>
            </w:r>
            <w:r w:rsidRPr="00D471BE">
              <w:rPr>
                <w:sz w:val="22"/>
              </w:rPr>
              <w:fldChar w:fldCharType="end"/>
            </w:r>
            <w:r w:rsidRPr="00D471BE">
              <w:rPr>
                <w:sz w:val="22"/>
              </w:rPr>
            </w:r>
            <w:r w:rsidRPr="00D471BE">
              <w:rPr>
                <w:sz w:val="22"/>
              </w:rPr>
              <w:fldChar w:fldCharType="separate"/>
            </w:r>
            <w:r w:rsidRPr="00D471BE">
              <w:rPr>
                <w:noProof/>
                <w:sz w:val="22"/>
              </w:rPr>
              <w:t>(</w:t>
            </w:r>
            <w:hyperlink w:anchor="_ENREF_58" w:tooltip="Selvaraj, 2016 #19" w:history="1">
              <w:r w:rsidR="000D2AAD" w:rsidRPr="00D471BE">
                <w:rPr>
                  <w:noProof/>
                  <w:sz w:val="22"/>
                </w:rPr>
                <w:t>Selvaraj, et al., 2016</w:t>
              </w:r>
            </w:hyperlink>
            <w:r w:rsidRPr="00D471BE">
              <w:rPr>
                <w:noProof/>
                <w:sz w:val="22"/>
              </w:rPr>
              <w:t>)</w:t>
            </w:r>
            <w:r w:rsidRPr="00D471BE">
              <w:rPr>
                <w:sz w:val="22"/>
              </w:rPr>
              <w:fldChar w:fldCharType="end"/>
            </w:r>
          </w:p>
        </w:tc>
      </w:tr>
      <w:tr w:rsidR="00F03FF4" w:rsidRPr="000443FA" w14:paraId="5CB94476" w14:textId="77777777" w:rsidTr="00471586">
        <w:trPr>
          <w:jc w:val="center"/>
        </w:trPr>
        <w:tc>
          <w:tcPr>
            <w:tcW w:w="1741" w:type="dxa"/>
            <w:vMerge/>
            <w:shd w:val="clear" w:color="auto" w:fill="auto"/>
          </w:tcPr>
          <w:p w14:paraId="3798B8D5" w14:textId="77777777" w:rsidR="00B01CE8" w:rsidRPr="00D471BE" w:rsidRDefault="00B01CE8" w:rsidP="0071440B">
            <w:pPr>
              <w:spacing w:beforeLines="50" w:before="120" w:afterLines="50"/>
              <w:rPr>
                <w:b/>
                <w:sz w:val="22"/>
                <w:highlight w:val="yellow"/>
              </w:rPr>
            </w:pPr>
          </w:p>
        </w:tc>
        <w:tc>
          <w:tcPr>
            <w:tcW w:w="7059" w:type="dxa"/>
            <w:shd w:val="clear" w:color="auto" w:fill="auto"/>
          </w:tcPr>
          <w:p w14:paraId="78F79CD7" w14:textId="77777777" w:rsidR="00B01CE8" w:rsidRPr="00D471BE" w:rsidRDefault="00B01CE8" w:rsidP="005977BF">
            <w:pPr>
              <w:spacing w:beforeLines="50" w:before="120" w:afterLines="50"/>
              <w:rPr>
                <w:b/>
                <w:sz w:val="22"/>
              </w:rPr>
            </w:pPr>
            <w:r w:rsidRPr="00D471BE">
              <w:rPr>
                <w:sz w:val="22"/>
              </w:rPr>
              <w:t xml:space="preserve">AAC, DPC, physicochemical </w:t>
            </w:r>
            <w:r w:rsidR="005977BF">
              <w:rPr>
                <w:sz w:val="22"/>
              </w:rPr>
              <w:t>property features</w:t>
            </w:r>
            <w:r w:rsidRPr="00D471BE">
              <w:rPr>
                <w:sz w:val="22"/>
              </w:rPr>
              <w:t xml:space="preserve">, </w:t>
            </w:r>
            <w:r w:rsidR="00B808F3">
              <w:rPr>
                <w:sz w:val="22"/>
              </w:rPr>
              <w:t xml:space="preserve">and </w:t>
            </w:r>
            <w:r w:rsidRPr="00D471BE">
              <w:rPr>
                <w:b/>
                <w:sz w:val="22"/>
              </w:rPr>
              <w:t>PSSM</w:t>
            </w:r>
          </w:p>
        </w:tc>
        <w:tc>
          <w:tcPr>
            <w:tcW w:w="2683" w:type="dxa"/>
            <w:shd w:val="clear" w:color="auto" w:fill="auto"/>
          </w:tcPr>
          <w:p w14:paraId="4E48DFA9" w14:textId="6B82702A" w:rsidR="00B01CE8" w:rsidRPr="00D471BE" w:rsidRDefault="00B01CE8" w:rsidP="000D2AAD">
            <w:pPr>
              <w:spacing w:beforeLines="50" w:before="120" w:afterLines="50"/>
              <w:rPr>
                <w:sz w:val="22"/>
              </w:rPr>
            </w:pPr>
            <w:r w:rsidRPr="00D471BE">
              <w:rPr>
                <w:sz w:val="22"/>
              </w:rPr>
              <w:fldChar w:fldCharType="begin">
                <w:fldData xml:space="preserve">PEVuZE5vdGU+PENpdGU+PEF1dGhvcj5SZXN0cmVwby1Nb250b3lhPC9BdXRob3I+PFllYXI+MjAx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</w:fldData>
              </w:fldChar>
            </w:r>
            <w:r w:rsidRPr="00D471BE">
              <w:rPr>
                <w:sz w:val="22"/>
              </w:rPr>
              <w:instrText xml:space="preserve"> ADDIN EN.CITE </w:instrText>
            </w:r>
            <w:r w:rsidRPr="00D471BE">
              <w:rPr>
                <w:sz w:val="22"/>
              </w:rPr>
              <w:fldChar w:fldCharType="begin">
                <w:fldData xml:space="preserve">PEVuZE5vdGU+PENpdGU+PEF1dGhvcj5SZXN0cmVwby1Nb250b3lhPC9BdXRob3I+PFllYXI+MjAx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</w:fldData>
              </w:fldChar>
            </w:r>
            <w:r w:rsidRPr="00D471BE">
              <w:rPr>
                <w:sz w:val="22"/>
              </w:rPr>
              <w:instrText xml:space="preserve"> ADDIN EN.CITE.DATA </w:instrText>
            </w:r>
            <w:r w:rsidRPr="00D471BE">
              <w:rPr>
                <w:sz w:val="22"/>
              </w:rPr>
            </w:r>
            <w:r w:rsidRPr="00D471BE">
              <w:rPr>
                <w:sz w:val="22"/>
              </w:rPr>
              <w:fldChar w:fldCharType="end"/>
            </w:r>
            <w:r w:rsidRPr="00D471BE">
              <w:rPr>
                <w:sz w:val="22"/>
              </w:rPr>
            </w:r>
            <w:r w:rsidRPr="00D471BE">
              <w:rPr>
                <w:sz w:val="22"/>
              </w:rPr>
              <w:fldChar w:fldCharType="separate"/>
            </w:r>
            <w:r w:rsidRPr="00D471BE">
              <w:rPr>
                <w:noProof/>
                <w:sz w:val="22"/>
              </w:rPr>
              <w:t>(</w:t>
            </w:r>
            <w:hyperlink w:anchor="_ENREF_55" w:tooltip="Restrepo-Montoya, 2011 #169" w:history="1">
              <w:r w:rsidR="000D2AAD" w:rsidRPr="00D471BE">
                <w:rPr>
                  <w:noProof/>
                  <w:sz w:val="22"/>
                </w:rPr>
                <w:t>Restrepo-Montoya, et al., 2011</w:t>
              </w:r>
            </w:hyperlink>
            <w:r w:rsidRPr="00D471BE">
              <w:rPr>
                <w:noProof/>
                <w:sz w:val="22"/>
              </w:rPr>
              <w:t>)</w:t>
            </w:r>
            <w:r w:rsidRPr="00D471BE">
              <w:rPr>
                <w:sz w:val="22"/>
              </w:rPr>
              <w:fldChar w:fldCharType="end"/>
            </w:r>
          </w:p>
        </w:tc>
      </w:tr>
      <w:tr w:rsidR="00F03FF4" w:rsidRPr="000443FA" w14:paraId="190FF950" w14:textId="77777777" w:rsidTr="00471586">
        <w:trPr>
          <w:jc w:val="center"/>
        </w:trPr>
        <w:tc>
          <w:tcPr>
            <w:tcW w:w="1741" w:type="dxa"/>
            <w:vMerge w:val="restart"/>
            <w:shd w:val="clear" w:color="auto" w:fill="auto"/>
          </w:tcPr>
          <w:p w14:paraId="4A845C8D" w14:textId="77777777" w:rsidR="00124E73" w:rsidRPr="00D471BE" w:rsidRDefault="00124E73" w:rsidP="0071440B">
            <w:pPr>
              <w:spacing w:beforeLines="50" w:before="120" w:afterLines="50"/>
              <w:rPr>
                <w:b/>
                <w:sz w:val="22"/>
                <w:highlight w:val="yellow"/>
              </w:rPr>
            </w:pPr>
            <w:r w:rsidRPr="00D471BE">
              <w:rPr>
                <w:b/>
                <w:sz w:val="22"/>
              </w:rPr>
              <w:t>HIV 1</w:t>
            </w:r>
            <w:r w:rsidR="00F03FF4" w:rsidRPr="00D471BE">
              <w:rPr>
                <w:b/>
                <w:sz w:val="22"/>
              </w:rPr>
              <w:t xml:space="preserve"> protease cleavage</w:t>
            </w:r>
            <w:r w:rsidRPr="00D471BE">
              <w:rPr>
                <w:b/>
                <w:sz w:val="22"/>
              </w:rPr>
              <w:t xml:space="preserve"> prediction</w:t>
            </w:r>
          </w:p>
        </w:tc>
        <w:tc>
          <w:tcPr>
            <w:tcW w:w="7059" w:type="dxa"/>
            <w:shd w:val="clear" w:color="auto" w:fill="auto"/>
          </w:tcPr>
          <w:p w14:paraId="52DF6676" w14:textId="77777777" w:rsidR="00124E73" w:rsidRPr="00D471BE" w:rsidRDefault="009F1B63" w:rsidP="0071440B">
            <w:pPr>
              <w:spacing w:beforeLines="50" w:before="120" w:afterLines="50"/>
              <w:rPr>
                <w:sz w:val="22"/>
              </w:rPr>
            </w:pPr>
            <w:r w:rsidRPr="00D471BE">
              <w:rPr>
                <w:b/>
                <w:sz w:val="22"/>
              </w:rPr>
              <w:t>PSSM</w:t>
            </w:r>
          </w:p>
        </w:tc>
        <w:tc>
          <w:tcPr>
            <w:tcW w:w="2683" w:type="dxa"/>
            <w:shd w:val="clear" w:color="auto" w:fill="auto"/>
          </w:tcPr>
          <w:p w14:paraId="5F6AA384" w14:textId="5623263F" w:rsidR="00124E73" w:rsidRPr="00D471BE" w:rsidRDefault="00124E73" w:rsidP="000D2AAD">
            <w:pPr>
              <w:spacing w:beforeLines="50" w:before="120" w:afterLines="50"/>
              <w:rPr>
                <w:sz w:val="22"/>
              </w:rPr>
            </w:pPr>
            <w:r w:rsidRPr="00D471BE">
              <w:rPr>
                <w:sz w:val="22"/>
              </w:rPr>
              <w:fldChar w:fldCharType="begin">
                <w:fldData xml:space="preserve">PEVuZE5vdGU+PENpdGU+PEF1dGhvcj5KZW5zZW48L0F1dGhvcj48WWVhcj4yMDAzPC9ZZWFyPjxS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</w:fldData>
              </w:fldChar>
            </w:r>
            <w:r w:rsidRPr="00D471BE">
              <w:rPr>
                <w:sz w:val="22"/>
              </w:rPr>
              <w:instrText xml:space="preserve"> ADDIN EN.CITE </w:instrText>
            </w:r>
            <w:r w:rsidRPr="00D471BE">
              <w:rPr>
                <w:sz w:val="22"/>
              </w:rPr>
              <w:fldChar w:fldCharType="begin">
                <w:fldData xml:space="preserve">PEVuZE5vdGU+PENpdGU+PEF1dGhvcj5KZW5zZW48L0F1dGhvcj48WWVhcj4yMDAzPC9ZZWFyPjxS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</w:fldData>
              </w:fldChar>
            </w:r>
            <w:r w:rsidRPr="00D471BE">
              <w:rPr>
                <w:sz w:val="22"/>
              </w:rPr>
              <w:instrText xml:space="preserve"> ADDIN EN.CITE.DATA </w:instrText>
            </w:r>
            <w:r w:rsidRPr="00D471BE">
              <w:rPr>
                <w:sz w:val="22"/>
              </w:rPr>
            </w:r>
            <w:r w:rsidRPr="00D471BE">
              <w:rPr>
                <w:sz w:val="22"/>
              </w:rPr>
              <w:fldChar w:fldCharType="end"/>
            </w:r>
            <w:r w:rsidRPr="00D471BE">
              <w:rPr>
                <w:sz w:val="22"/>
              </w:rPr>
            </w:r>
            <w:r w:rsidRPr="00D471BE">
              <w:rPr>
                <w:sz w:val="22"/>
              </w:rPr>
              <w:fldChar w:fldCharType="separate"/>
            </w:r>
            <w:r w:rsidRPr="00D471BE">
              <w:rPr>
                <w:noProof/>
                <w:sz w:val="22"/>
              </w:rPr>
              <w:t>(</w:t>
            </w:r>
            <w:hyperlink w:anchor="_ENREF_32" w:tooltip="Jensen, 2003 #341" w:history="1">
              <w:r w:rsidR="000D2AAD" w:rsidRPr="00D471BE">
                <w:rPr>
                  <w:noProof/>
                  <w:sz w:val="22"/>
                </w:rPr>
                <w:t>Jensen, et al., 2003</w:t>
              </w:r>
            </w:hyperlink>
            <w:r w:rsidRPr="00D471BE">
              <w:rPr>
                <w:noProof/>
                <w:sz w:val="22"/>
              </w:rPr>
              <w:t>)</w:t>
            </w:r>
            <w:r w:rsidRPr="00D471BE">
              <w:rPr>
                <w:sz w:val="22"/>
              </w:rPr>
              <w:fldChar w:fldCharType="end"/>
            </w:r>
          </w:p>
        </w:tc>
      </w:tr>
      <w:tr w:rsidR="00F03FF4" w:rsidRPr="000443FA" w14:paraId="3A0B1793" w14:textId="77777777" w:rsidTr="00471586">
        <w:trPr>
          <w:jc w:val="center"/>
        </w:trPr>
        <w:tc>
          <w:tcPr>
            <w:tcW w:w="1741" w:type="dxa"/>
            <w:vMerge/>
            <w:shd w:val="clear" w:color="auto" w:fill="auto"/>
          </w:tcPr>
          <w:p w14:paraId="14DC3D4B" w14:textId="77777777" w:rsidR="00124E73" w:rsidRPr="00D471BE" w:rsidRDefault="00124E73" w:rsidP="0071440B">
            <w:pPr>
              <w:spacing w:beforeLines="50" w:before="120" w:afterLines="50"/>
              <w:rPr>
                <w:b/>
                <w:sz w:val="22"/>
              </w:rPr>
            </w:pPr>
          </w:p>
        </w:tc>
        <w:tc>
          <w:tcPr>
            <w:tcW w:w="7059" w:type="dxa"/>
            <w:shd w:val="clear" w:color="auto" w:fill="auto"/>
          </w:tcPr>
          <w:p w14:paraId="602827CF" w14:textId="77777777" w:rsidR="00124E73" w:rsidRPr="00D471BE" w:rsidRDefault="00124E73" w:rsidP="0071440B">
            <w:pPr>
              <w:spacing w:beforeLines="50" w:before="120" w:afterLines="50"/>
              <w:rPr>
                <w:b/>
                <w:sz w:val="22"/>
              </w:rPr>
            </w:pPr>
            <w:r w:rsidRPr="00D471BE">
              <w:rPr>
                <w:b/>
                <w:sz w:val="22"/>
              </w:rPr>
              <w:t>PSSM</w:t>
            </w:r>
          </w:p>
        </w:tc>
        <w:tc>
          <w:tcPr>
            <w:tcW w:w="2683" w:type="dxa"/>
            <w:shd w:val="clear" w:color="auto" w:fill="auto"/>
          </w:tcPr>
          <w:p w14:paraId="7F8C0790" w14:textId="0C4DA44F" w:rsidR="00124E73" w:rsidRPr="00D471BE" w:rsidRDefault="00124E73" w:rsidP="000D2AAD">
            <w:pPr>
              <w:spacing w:beforeLines="50" w:before="120" w:afterLines="50"/>
              <w:rPr>
                <w:sz w:val="22"/>
              </w:rPr>
            </w:pPr>
            <w:r w:rsidRPr="00D471BE">
              <w:rPr>
                <w:sz w:val="22"/>
              </w:rPr>
              <w:fldChar w:fldCharType="begin"/>
            </w:r>
            <w:r w:rsidRPr="00D471BE">
              <w:rPr>
                <w:sz w:val="22"/>
              </w:rPr>
              <w:instrText xml:space="preserve"> ADDIN EN.CITE &lt;EndNote&gt;&lt;Cite&gt;&lt;Author&gt;Jensen&lt;/Author&gt;&lt;Year&gt;2006&lt;/Year&gt;&lt;RecNum&gt;305&lt;/RecNum&gt;&lt;DisplayText&gt;(Jensen, et al., 2006)&lt;/DisplayText&gt;&lt;record&gt;&lt;rec-number&gt;305&lt;/rec-number&gt;&lt;foreign-keys&gt;&lt;key app="EN" db-id="wxswdse9azxtsie5xr9xv5tketed2sxdptrr"&gt;305&lt;/key&gt;&lt;key app="ENWeb" db-id=""&gt;0&lt;/key&gt;&lt;/foreign-keys&gt;&lt;ref-type name="Journal Article"&gt;17&lt;/ref-type&gt;&lt;contributors&gt;&lt;authors&gt;&lt;author&gt;Jensen, M. A.&lt;/author&gt;&lt;author&gt;Coetzer, M.&lt;/author&gt;&lt;author&gt;van &amp;apos;t Wout, A. B.&lt;/author&gt;&lt;author&gt;Morris, L.&lt;/author&gt;&lt;author&gt;Mullins, J. I.&lt;/author&gt;&lt;/authors&gt;&lt;/contributors&gt;&lt;auth-address&gt;Department of Microbiology, University of Washington, Seattle, WA, USA. mark.jensen@emory.edu&lt;/auth-address&gt;&lt;titles&gt;&lt;title&gt;A reliable phenotype predictor for human immunodeficiency virus type 1 subtype C based on envelope V3 sequences&lt;/title&gt;&lt;secondary-title&gt;J Virol&lt;/secondary-title&gt;&lt;alt-title&gt;Journal of virology&lt;/alt-title&gt;&lt;/titles&gt;&lt;periodical&gt;&lt;full-title&gt;J Virol&lt;/full-title&gt;&lt;abbr-1&gt;Journal of virology&lt;/abbr-1&gt;&lt;/periodical&gt;&lt;alt-periodical&gt;&lt;full-title&gt;J Virol&lt;/full-title&gt;&lt;abbr-1&gt;Journal of virology&lt;/abbr-1&gt;&lt;/alt-periodical&gt;&lt;pages&gt;4698-704&lt;/pages&gt;&lt;volume&gt;80&lt;/volume&gt;&lt;number&gt;10&lt;/number&gt;&lt;keywords&gt;&lt;keyword&gt;HIV Envelope Protein gp120/*genetics/metabolism&lt;/keyword&gt;&lt;keyword&gt;HIV-1/*classification/genetics/*physiology&lt;/keyword&gt;&lt;keyword&gt;Humans&lt;/keyword&gt;&lt;keyword&gt;Peptide Fragments/*genetics/metabolism&lt;/keyword&gt;&lt;keyword&gt;Phenotype&lt;/keyword&gt;&lt;keyword&gt;Predictive Value of Tests&lt;/keyword&gt;&lt;keyword&gt;Reproducibility of Results&lt;/keyword&gt;&lt;keyword&gt;Sequence Analysis, DNA&lt;/keyword&gt;&lt;/keywords&gt;&lt;dates&gt;&lt;year&gt;2006&lt;/year&gt;&lt;pub-dates&gt;&lt;date&gt;May&lt;/date&gt;&lt;/pub-dates&gt;&lt;/dates&gt;&lt;isbn&gt;0022-538X (Print)&amp;#xD;0022-538X (Linking)&lt;/isbn&gt;&lt;accession-num&gt;16641263&lt;/accession-num&gt;&lt;urls&gt;&lt;related-urls&gt;&lt;url&gt;http://www.ncbi.nlm.nih.gov/pubmed/16641263&lt;/url&gt;&lt;url&gt;http://jvi.asm.org/content/80/10/4698.full.pdf#page=1&amp;amp;view=FitH&lt;/url&gt;&lt;/related-urls&gt;&lt;/urls&gt;&lt;custom2&gt;1472078&lt;/custom2&gt;&lt;electronic-resource-num&gt;10.1128/JVI.80.10.4698-4704.2006&lt;/electronic-resource-num&gt;&lt;/record&gt;&lt;/Cite&gt;&lt;/EndNote&gt;</w:instrText>
            </w:r>
            <w:r w:rsidRPr="00D471BE">
              <w:rPr>
                <w:sz w:val="22"/>
              </w:rPr>
              <w:fldChar w:fldCharType="separate"/>
            </w:r>
            <w:r w:rsidRPr="00D471BE">
              <w:rPr>
                <w:noProof/>
                <w:sz w:val="22"/>
              </w:rPr>
              <w:t>(</w:t>
            </w:r>
            <w:hyperlink w:anchor="_ENREF_31" w:tooltip="Jensen, 2006 #305" w:history="1">
              <w:r w:rsidR="000D2AAD" w:rsidRPr="00D471BE">
                <w:rPr>
                  <w:noProof/>
                  <w:sz w:val="22"/>
                </w:rPr>
                <w:t>Jensen, et al., 2006</w:t>
              </w:r>
            </w:hyperlink>
            <w:r w:rsidRPr="00D471BE">
              <w:rPr>
                <w:noProof/>
                <w:sz w:val="22"/>
              </w:rPr>
              <w:t>)</w:t>
            </w:r>
            <w:r w:rsidRPr="00D471BE">
              <w:rPr>
                <w:sz w:val="22"/>
              </w:rPr>
              <w:fldChar w:fldCharType="end"/>
            </w:r>
          </w:p>
        </w:tc>
      </w:tr>
      <w:tr w:rsidR="00F03FF4" w:rsidRPr="000443FA" w14:paraId="544A488D" w14:textId="77777777" w:rsidTr="00471586">
        <w:trPr>
          <w:jc w:val="center"/>
        </w:trPr>
        <w:tc>
          <w:tcPr>
            <w:tcW w:w="1741" w:type="dxa"/>
            <w:vMerge/>
            <w:shd w:val="clear" w:color="auto" w:fill="auto"/>
          </w:tcPr>
          <w:p w14:paraId="56942A68" w14:textId="77777777" w:rsidR="00124E73" w:rsidRPr="00D471BE" w:rsidRDefault="00124E73" w:rsidP="0071440B">
            <w:pPr>
              <w:spacing w:beforeLines="50" w:before="120" w:afterLines="50"/>
              <w:rPr>
                <w:b/>
                <w:sz w:val="22"/>
              </w:rPr>
            </w:pPr>
          </w:p>
        </w:tc>
        <w:tc>
          <w:tcPr>
            <w:tcW w:w="7059" w:type="dxa"/>
            <w:shd w:val="clear" w:color="auto" w:fill="auto"/>
          </w:tcPr>
          <w:p w14:paraId="0D2BC6FA" w14:textId="77777777" w:rsidR="00124E73" w:rsidRPr="00D471BE" w:rsidRDefault="00124E73" w:rsidP="0071440B">
            <w:pPr>
              <w:spacing w:beforeLines="50" w:before="120" w:afterLines="50"/>
              <w:rPr>
                <w:b/>
                <w:sz w:val="22"/>
              </w:rPr>
            </w:pPr>
            <w:r w:rsidRPr="00D471BE">
              <w:rPr>
                <w:sz w:val="22"/>
              </w:rPr>
              <w:t xml:space="preserve">geno2pheno, </w:t>
            </w:r>
            <w:r w:rsidR="00B808F3">
              <w:rPr>
                <w:sz w:val="22"/>
              </w:rPr>
              <w:t xml:space="preserve">and </w:t>
            </w:r>
            <w:r w:rsidRPr="00D471BE">
              <w:rPr>
                <w:b/>
                <w:sz w:val="22"/>
              </w:rPr>
              <w:t>PSSM</w:t>
            </w:r>
          </w:p>
        </w:tc>
        <w:tc>
          <w:tcPr>
            <w:tcW w:w="2683" w:type="dxa"/>
            <w:shd w:val="clear" w:color="auto" w:fill="auto"/>
          </w:tcPr>
          <w:p w14:paraId="637D2D93" w14:textId="7EC0AB8D" w:rsidR="00124E73" w:rsidRPr="00D471BE" w:rsidRDefault="009744E6" w:rsidP="000D2AAD">
            <w:pPr>
              <w:spacing w:beforeLines="50" w:before="120" w:afterLines="50"/>
              <w:rPr>
                <w:sz w:val="22"/>
              </w:rPr>
            </w:pPr>
            <w:r w:rsidRPr="00D471BE">
              <w:rPr>
                <w:sz w:val="22"/>
              </w:rPr>
              <w:fldChar w:fldCharType="begin">
                <w:fldData xml:space="preserve">PEVuZE5vdGU+PENpdGU+PEF1dGhvcj5TZWNsZW48L0F1dGhvcj48WWVhcj4yMDExPC9ZZWFyPjxS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</w:fldData>
              </w:fldChar>
            </w:r>
            <w:r w:rsidRPr="00D471BE">
              <w:rPr>
                <w:sz w:val="22"/>
              </w:rPr>
              <w:instrText xml:space="preserve"> ADDIN EN.CITE </w:instrText>
            </w:r>
            <w:r w:rsidRPr="00D471BE">
              <w:rPr>
                <w:sz w:val="22"/>
              </w:rPr>
              <w:fldChar w:fldCharType="begin">
                <w:fldData xml:space="preserve">PEVuZE5vdGU+PENpdGU+PEF1dGhvcj5TZWNsZW48L0F1dGhvcj48WWVhcj4yMDExPC9ZZWFyPjxS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</w:fldData>
              </w:fldChar>
            </w:r>
            <w:r w:rsidRPr="00D471BE">
              <w:rPr>
                <w:sz w:val="22"/>
              </w:rPr>
              <w:instrText xml:space="preserve"> ADDIN EN.CITE.DATA </w:instrText>
            </w:r>
            <w:r w:rsidRPr="00D471BE">
              <w:rPr>
                <w:sz w:val="22"/>
              </w:rPr>
            </w:r>
            <w:r w:rsidRPr="00D471BE">
              <w:rPr>
                <w:sz w:val="22"/>
              </w:rPr>
              <w:fldChar w:fldCharType="end"/>
            </w:r>
            <w:r w:rsidRPr="00D471BE">
              <w:rPr>
                <w:sz w:val="22"/>
              </w:rPr>
            </w:r>
            <w:r w:rsidRPr="00D471BE">
              <w:rPr>
                <w:sz w:val="22"/>
              </w:rPr>
              <w:fldChar w:fldCharType="separate"/>
            </w:r>
            <w:r w:rsidRPr="00D471BE">
              <w:rPr>
                <w:noProof/>
                <w:sz w:val="22"/>
              </w:rPr>
              <w:t>(</w:t>
            </w:r>
            <w:hyperlink w:anchor="_ENREF_57" w:tooltip="Seclen, 2011 #155" w:history="1">
              <w:r w:rsidR="000D2AAD" w:rsidRPr="00D471BE">
                <w:rPr>
                  <w:noProof/>
                  <w:sz w:val="22"/>
                </w:rPr>
                <w:t>Seclen, et al., 2011</w:t>
              </w:r>
            </w:hyperlink>
            <w:r w:rsidRPr="00D471BE">
              <w:rPr>
                <w:noProof/>
                <w:sz w:val="22"/>
              </w:rPr>
              <w:t>)</w:t>
            </w:r>
            <w:r w:rsidRPr="00D471BE">
              <w:rPr>
                <w:sz w:val="22"/>
              </w:rPr>
              <w:fldChar w:fldCharType="end"/>
            </w:r>
          </w:p>
        </w:tc>
      </w:tr>
      <w:tr w:rsidR="00F03FF4" w:rsidRPr="000443FA" w14:paraId="771D7CCA" w14:textId="77777777" w:rsidTr="00471586">
        <w:trPr>
          <w:jc w:val="center"/>
        </w:trPr>
        <w:tc>
          <w:tcPr>
            <w:tcW w:w="1741" w:type="dxa"/>
            <w:vMerge/>
            <w:shd w:val="clear" w:color="auto" w:fill="auto"/>
          </w:tcPr>
          <w:p w14:paraId="40CE357F" w14:textId="77777777" w:rsidR="00124E73" w:rsidRPr="00D471BE" w:rsidRDefault="00124E73" w:rsidP="0071440B">
            <w:pPr>
              <w:spacing w:beforeLines="50" w:before="120" w:afterLines="50"/>
              <w:rPr>
                <w:b/>
                <w:sz w:val="22"/>
              </w:rPr>
            </w:pPr>
          </w:p>
        </w:tc>
        <w:tc>
          <w:tcPr>
            <w:tcW w:w="7059" w:type="dxa"/>
            <w:shd w:val="clear" w:color="auto" w:fill="auto"/>
          </w:tcPr>
          <w:p w14:paraId="41E70EAC" w14:textId="77777777" w:rsidR="00124E73" w:rsidRPr="00D471BE" w:rsidRDefault="00124E73" w:rsidP="0071440B">
            <w:pPr>
              <w:spacing w:beforeLines="50" w:before="120" w:afterLines="50"/>
              <w:rPr>
                <w:sz w:val="22"/>
              </w:rPr>
            </w:pPr>
            <w:r w:rsidRPr="00D471BE">
              <w:rPr>
                <w:sz w:val="22"/>
              </w:rPr>
              <w:t xml:space="preserve">geno2pheno, </w:t>
            </w:r>
            <w:r w:rsidR="00B808F3">
              <w:rPr>
                <w:sz w:val="22"/>
              </w:rPr>
              <w:t xml:space="preserve">and </w:t>
            </w:r>
            <w:r w:rsidRPr="00D471BE">
              <w:rPr>
                <w:b/>
                <w:sz w:val="22"/>
              </w:rPr>
              <w:t>PSSM</w:t>
            </w:r>
          </w:p>
        </w:tc>
        <w:tc>
          <w:tcPr>
            <w:tcW w:w="2683" w:type="dxa"/>
            <w:shd w:val="clear" w:color="auto" w:fill="auto"/>
          </w:tcPr>
          <w:p w14:paraId="582AA58A" w14:textId="008C837A" w:rsidR="00124E73" w:rsidRPr="00D471BE" w:rsidRDefault="00124E73" w:rsidP="000D2AAD">
            <w:pPr>
              <w:spacing w:beforeLines="50" w:before="120" w:afterLines="50"/>
              <w:rPr>
                <w:sz w:val="22"/>
              </w:rPr>
            </w:pPr>
            <w:r w:rsidRPr="00D471BE">
              <w:rPr>
                <w:sz w:val="22"/>
              </w:rPr>
              <w:fldChar w:fldCharType="begin">
                <w:fldData xml:space="preserve">PEVuZE5vdGU+PENpdGU+PEF1dGhvcj5CdW5uaWs8L0F1dGhvcj48WWVhcj4yMDExPC9ZZWFyPjxS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=
</w:fldData>
              </w:fldChar>
            </w:r>
            <w:r w:rsidRPr="00D471BE">
              <w:rPr>
                <w:sz w:val="22"/>
              </w:rPr>
              <w:instrText xml:space="preserve"> ADDIN EN.CITE </w:instrText>
            </w:r>
            <w:r w:rsidRPr="00D471BE">
              <w:rPr>
                <w:sz w:val="22"/>
              </w:rPr>
              <w:fldChar w:fldCharType="begin">
                <w:fldData xml:space="preserve">PEVuZE5vdGU+PENpdGU+PEF1dGhvcj5CdW5uaWs8L0F1dGhvcj48WWVhcj4yMDExPC9ZZWFyPjxS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=
</w:fldData>
              </w:fldChar>
            </w:r>
            <w:r w:rsidRPr="00D471BE">
              <w:rPr>
                <w:sz w:val="22"/>
              </w:rPr>
              <w:instrText xml:space="preserve"> ADDIN EN.CITE.DATA </w:instrText>
            </w:r>
            <w:r w:rsidRPr="00D471BE">
              <w:rPr>
                <w:sz w:val="22"/>
              </w:rPr>
            </w:r>
            <w:r w:rsidRPr="00D471BE">
              <w:rPr>
                <w:sz w:val="22"/>
              </w:rPr>
              <w:fldChar w:fldCharType="end"/>
            </w:r>
            <w:r w:rsidRPr="00D471BE">
              <w:rPr>
                <w:sz w:val="22"/>
              </w:rPr>
            </w:r>
            <w:r w:rsidRPr="00D471BE">
              <w:rPr>
                <w:sz w:val="22"/>
              </w:rPr>
              <w:fldChar w:fldCharType="separate"/>
            </w:r>
            <w:r w:rsidRPr="00D471BE">
              <w:rPr>
                <w:noProof/>
                <w:sz w:val="22"/>
              </w:rPr>
              <w:t>(</w:t>
            </w:r>
            <w:hyperlink w:anchor="_ENREF_6" w:tooltip="Bunnik, 2011 #156" w:history="1">
              <w:r w:rsidR="000D2AAD" w:rsidRPr="00D471BE">
                <w:rPr>
                  <w:noProof/>
                  <w:sz w:val="22"/>
                </w:rPr>
                <w:t>Bunnik, et al., 2011</w:t>
              </w:r>
            </w:hyperlink>
            <w:r w:rsidRPr="00D471BE">
              <w:rPr>
                <w:noProof/>
                <w:sz w:val="22"/>
              </w:rPr>
              <w:t>)</w:t>
            </w:r>
            <w:r w:rsidRPr="00D471BE">
              <w:rPr>
                <w:sz w:val="22"/>
              </w:rPr>
              <w:fldChar w:fldCharType="end"/>
            </w:r>
            <w:r w:rsidRPr="00D471BE">
              <w:rPr>
                <w:sz w:val="22"/>
              </w:rPr>
              <w:t xml:space="preserve"> </w:t>
            </w:r>
          </w:p>
        </w:tc>
      </w:tr>
      <w:tr w:rsidR="00F03FF4" w:rsidRPr="000443FA" w14:paraId="6F0192B1" w14:textId="77777777" w:rsidTr="00471586">
        <w:trPr>
          <w:jc w:val="center"/>
        </w:trPr>
        <w:tc>
          <w:tcPr>
            <w:tcW w:w="1741" w:type="dxa"/>
            <w:vMerge w:val="restart"/>
            <w:shd w:val="clear" w:color="auto" w:fill="auto"/>
          </w:tcPr>
          <w:p w14:paraId="41495389" w14:textId="77777777" w:rsidR="00683709" w:rsidRPr="00D471BE" w:rsidRDefault="00683709" w:rsidP="0071440B">
            <w:pPr>
              <w:spacing w:beforeLines="50" w:before="120" w:afterLines="50"/>
              <w:rPr>
                <w:b/>
                <w:sz w:val="22"/>
              </w:rPr>
            </w:pPr>
            <w:r w:rsidRPr="00D471BE">
              <w:rPr>
                <w:b/>
                <w:sz w:val="22"/>
              </w:rPr>
              <w:t xml:space="preserve">Protein </w:t>
            </w:r>
            <w:bookmarkStart w:id="71" w:name="OLE_LINK32"/>
            <w:bookmarkStart w:id="72" w:name="OLE_LINK41"/>
            <w:bookmarkStart w:id="73" w:name="OLE_LINK42"/>
            <w:bookmarkStart w:id="74" w:name="OLE_LINK43"/>
            <w:bookmarkStart w:id="75" w:name="OLE_LINK30"/>
            <w:bookmarkStart w:id="76" w:name="OLE_LINK31"/>
            <w:r w:rsidRPr="00D471BE">
              <w:rPr>
                <w:b/>
                <w:sz w:val="22"/>
              </w:rPr>
              <w:t xml:space="preserve">disorder </w:t>
            </w:r>
            <w:bookmarkEnd w:id="71"/>
            <w:bookmarkEnd w:id="72"/>
            <w:bookmarkEnd w:id="73"/>
            <w:bookmarkEnd w:id="74"/>
            <w:r w:rsidRPr="00D471BE">
              <w:rPr>
                <w:b/>
                <w:sz w:val="22"/>
              </w:rPr>
              <w:t>prediction</w:t>
            </w:r>
            <w:bookmarkEnd w:id="75"/>
            <w:bookmarkEnd w:id="76"/>
          </w:p>
        </w:tc>
        <w:tc>
          <w:tcPr>
            <w:tcW w:w="7059" w:type="dxa"/>
            <w:shd w:val="clear" w:color="auto" w:fill="auto"/>
          </w:tcPr>
          <w:p w14:paraId="351675E1" w14:textId="77777777" w:rsidR="00683709" w:rsidRPr="008551A2" w:rsidRDefault="00683709" w:rsidP="0071440B">
            <w:pPr>
              <w:spacing w:beforeLines="50" w:before="120" w:afterLines="50"/>
              <w:rPr>
                <w:sz w:val="22"/>
              </w:rPr>
            </w:pPr>
            <w:r w:rsidRPr="008551A2">
              <w:rPr>
                <w:b/>
                <w:sz w:val="22"/>
              </w:rPr>
              <w:t>PSSM</w:t>
            </w:r>
            <w:r w:rsidRPr="008551A2">
              <w:rPr>
                <w:sz w:val="22"/>
              </w:rPr>
              <w:t>,</w:t>
            </w:r>
            <w:r w:rsidR="00B808F3">
              <w:rPr>
                <w:sz w:val="22"/>
              </w:rPr>
              <w:t xml:space="preserve"> and</w:t>
            </w:r>
            <w:r w:rsidRPr="008551A2">
              <w:rPr>
                <w:sz w:val="22"/>
              </w:rPr>
              <w:t xml:space="preserve"> </w:t>
            </w:r>
            <w:r w:rsidR="00642079" w:rsidRPr="008551A2">
              <w:rPr>
                <w:sz w:val="22"/>
              </w:rPr>
              <w:t>BLOSUM62</w:t>
            </w:r>
          </w:p>
        </w:tc>
        <w:tc>
          <w:tcPr>
            <w:tcW w:w="2683" w:type="dxa"/>
            <w:shd w:val="clear" w:color="auto" w:fill="auto"/>
          </w:tcPr>
          <w:p w14:paraId="39B4FAAD" w14:textId="4C77E41D" w:rsidR="00683709" w:rsidRPr="008551A2" w:rsidRDefault="00683709" w:rsidP="000D2AAD">
            <w:pPr>
              <w:spacing w:beforeLines="50" w:before="120" w:afterLines="50"/>
              <w:rPr>
                <w:sz w:val="22"/>
              </w:rPr>
            </w:pPr>
            <w:r w:rsidRPr="008551A2">
              <w:rPr>
                <w:sz w:val="22"/>
              </w:rPr>
              <w:fldChar w:fldCharType="begin"/>
            </w:r>
            <w:r w:rsidRPr="008551A2">
              <w:rPr>
                <w:sz w:val="22"/>
              </w:rPr>
              <w:instrText xml:space="preserve"> ADDIN EN.CITE &lt;EndNote&gt;&lt;Cite&gt;&lt;Author&gt;Jones&lt;/Author&gt;&lt;Year&gt;2015&lt;/Year&gt;&lt;RecNum&gt;1203&lt;/RecNum&gt;&lt;DisplayText&gt;(Jones and Cozzetto, 2015)&lt;/DisplayText&gt;&lt;record&gt;&lt;rec-number&gt;1203&lt;/rec-number&gt;&lt;foreign-keys&gt;&lt;key app="EN" db-id="wxswdse9azxtsie5xr9xv5tketed2sxdptrr"&gt;1203&lt;/key&gt;&lt;key app="ENWeb" db-id=""&gt;0&lt;/key&gt;&lt;/foreign-keys&gt;&lt;ref-type name="Journal Article"&gt;17&lt;/ref-type&gt;&lt;contributors&gt;&lt;authors&gt;&lt;author&gt;Jones, D. T.&lt;/author&gt;&lt;author&gt;Cozzetto, D.&lt;/author&gt;&lt;/authors&gt;&lt;/contributors&gt;&lt;auth-address&gt;Bioinformatics Group, Department of Computer Science, University College London, Gower Street, London WC1E 6BT, UK.&lt;/auth-address&gt;&lt;titles&gt;&lt;title&gt;DISOPRED3: precise disordered region predictions with annotated protein-binding activity&lt;/title&gt;&lt;secondary-title&gt;Bioinformatics&lt;/secondary-title&gt;&lt;alt-title&gt;Bioinformatics&lt;/alt-title&gt;&lt;/titles&gt;&lt;periodical&gt;&lt;full-title&gt;Bioinformatics&lt;/full-title&gt;&lt;abbr-1&gt;Bioinformatics&lt;/abbr-1&gt;&lt;/periodical&gt;&lt;alt-periodical&gt;&lt;full-title&gt;Bioinformatics&lt;/full-title&gt;&lt;abbr-1&gt;Bioinformatics&lt;/abbr-1&gt;&lt;/alt-periodical&gt;&lt;pages&gt;857-63&lt;/pages&gt;&lt;volume&gt;31&lt;/volume&gt;&lt;number&gt;6&lt;/number&gt;&lt;keywords&gt;&lt;keyword&gt;Binding Sites&lt;/keyword&gt;&lt;keyword&gt;*Computational Biology&lt;/keyword&gt;&lt;keyword&gt;Databases, Factual&lt;/keyword&gt;&lt;keyword&gt;Intrinsically Disordered Proteins/*chemistry/*metabolism&lt;/keyword&gt;&lt;keyword&gt;*Molecular Sequence Annotation&lt;/keyword&gt;&lt;keyword&gt;Neural Networks (Computer)&lt;/keyword&gt;&lt;keyword&gt;Protein Binding&lt;/keyword&gt;&lt;keyword&gt;Protein Interaction Domains and Motifs&lt;/keyword&gt;&lt;keyword&gt;*Software&lt;/keyword&gt;&lt;/keywords&gt;&lt;dates&gt;&lt;year&gt;2015&lt;/year&gt;&lt;pub-dates&gt;&lt;date&gt;Mar 15&lt;/date&gt;&lt;/pub-dates&gt;&lt;/dates&gt;&lt;isbn&gt;1367-4811 (Electronic)&amp;#xD;1367-4803 (Linking)&lt;/isbn&gt;&lt;accession-num&gt;25391399&lt;/accession-num&gt;&lt;urls&gt;&lt;related-urls&gt;&lt;url&gt;http://www.ncbi.nlm.nih.gov/pubmed/25391399&lt;/url&gt;&lt;/related-urls&gt;&lt;/urls&gt;&lt;custom2&gt;4380029&lt;/custom2&gt;&lt;electronic-resource-num&gt;10.1093/bioinformatics/btu744&lt;/electronic-resource-num&gt;&lt;/record&gt;&lt;/Cite&gt;&lt;/EndNote&gt;</w:instrText>
            </w:r>
            <w:r w:rsidRPr="008551A2">
              <w:rPr>
                <w:sz w:val="22"/>
              </w:rPr>
              <w:fldChar w:fldCharType="separate"/>
            </w:r>
            <w:r w:rsidRPr="008551A2">
              <w:rPr>
                <w:noProof/>
                <w:sz w:val="22"/>
              </w:rPr>
              <w:t>(</w:t>
            </w:r>
            <w:hyperlink w:anchor="_ENREF_35" w:tooltip="Jones, 2015 #1203" w:history="1">
              <w:r w:rsidR="000D2AAD" w:rsidRPr="008551A2">
                <w:rPr>
                  <w:noProof/>
                  <w:sz w:val="22"/>
                </w:rPr>
                <w:t>Jones and Cozzetto, 2015</w:t>
              </w:r>
            </w:hyperlink>
            <w:r w:rsidRPr="008551A2">
              <w:rPr>
                <w:noProof/>
                <w:sz w:val="22"/>
              </w:rPr>
              <w:t>)</w:t>
            </w:r>
            <w:r w:rsidRPr="008551A2">
              <w:rPr>
                <w:sz w:val="22"/>
              </w:rPr>
              <w:fldChar w:fldCharType="end"/>
            </w:r>
          </w:p>
        </w:tc>
      </w:tr>
      <w:tr w:rsidR="00F03FF4" w:rsidRPr="000443FA" w14:paraId="1D5A4CA6" w14:textId="77777777" w:rsidTr="00471586">
        <w:trPr>
          <w:jc w:val="center"/>
        </w:trPr>
        <w:tc>
          <w:tcPr>
            <w:tcW w:w="1741" w:type="dxa"/>
            <w:vMerge/>
            <w:shd w:val="clear" w:color="auto" w:fill="auto"/>
          </w:tcPr>
          <w:p w14:paraId="2A6573F5" w14:textId="77777777" w:rsidR="00637BEF" w:rsidRPr="008551A2" w:rsidRDefault="00637BEF" w:rsidP="0071440B">
            <w:pPr>
              <w:spacing w:beforeLines="50" w:before="120" w:afterLines="50"/>
              <w:rPr>
                <w:b/>
                <w:sz w:val="22"/>
                <w:highlight w:val="yellow"/>
              </w:rPr>
            </w:pPr>
          </w:p>
        </w:tc>
        <w:tc>
          <w:tcPr>
            <w:tcW w:w="7059" w:type="dxa"/>
            <w:shd w:val="clear" w:color="auto" w:fill="auto"/>
          </w:tcPr>
          <w:p w14:paraId="111E47F6" w14:textId="77777777" w:rsidR="00637BEF" w:rsidRPr="008551A2" w:rsidRDefault="00AB4B0A" w:rsidP="0071440B">
            <w:pPr>
              <w:spacing w:beforeLines="50" w:before="120" w:afterLines="50"/>
              <w:rPr>
                <w:b/>
                <w:sz w:val="22"/>
              </w:rPr>
            </w:pPr>
            <w:r w:rsidRPr="008551A2">
              <w:rPr>
                <w:b/>
                <w:sz w:val="22"/>
              </w:rPr>
              <w:t>PSSM</w:t>
            </w:r>
          </w:p>
        </w:tc>
        <w:tc>
          <w:tcPr>
            <w:tcW w:w="2683" w:type="dxa"/>
            <w:shd w:val="clear" w:color="auto" w:fill="auto"/>
          </w:tcPr>
          <w:p w14:paraId="51BB668F" w14:textId="7D87578F" w:rsidR="00637BEF" w:rsidRPr="008551A2" w:rsidRDefault="00AB4B0A" w:rsidP="000D2AAD">
            <w:pPr>
              <w:spacing w:beforeLines="50" w:before="120" w:afterLines="50"/>
              <w:rPr>
                <w:sz w:val="22"/>
              </w:rPr>
            </w:pPr>
            <w:r w:rsidRPr="008551A2">
              <w:rPr>
                <w:sz w:val="22"/>
              </w:rPr>
              <w:fldChar w:fldCharType="begin"/>
            </w:r>
            <w:r w:rsidRPr="008551A2">
              <w:rPr>
                <w:sz w:val="22"/>
              </w:rPr>
              <w:instrText xml:space="preserve"> ADDIN EN.CITE &lt;EndNote&gt;&lt;Cite&gt;&lt;Author&gt;Jones&lt;/Author&gt;&lt;Year&gt;2003&lt;/Year&gt;&lt;RecNum&gt;1325&lt;/RecNum&gt;&lt;DisplayText&gt;(Jones and Ward, 2003)&lt;/DisplayText&gt;&lt;record&gt;&lt;rec-number&gt;1325&lt;/rec-number&gt;&lt;foreign-keys&gt;&lt;key app="EN" db-id="wxswdse9azxtsie5xr9xv5tketed2sxdptrr"&gt;1325&lt;/key&gt;&lt;/foreign-keys&gt;&lt;ref-type name="Journal Article"&gt;17&lt;/ref-type&gt;&lt;contributors&gt;&lt;authors&gt;&lt;author&gt;Jones, D. T.&lt;/author&gt;&lt;author&gt;Ward, J. J.&lt;/author&gt;&lt;/authors&gt;&lt;/contributors&gt;&lt;auth-address&gt;Department of Computer Science, Bioinformatics Unit, University College London, London, United Kingdom. dtj@cs.ucl.ac.uk&lt;/auth-address&gt;&lt;titles&gt;&lt;title&gt;Prediction of disordered regions in proteins from position specific score matrices&lt;/title&gt;&lt;secondary-title&gt;Proteins&lt;/secondary-title&gt;&lt;alt-title&gt;Proteins&lt;/alt-title&gt;&lt;/titles&gt;&lt;periodical&gt;&lt;full-title&gt;Proteins&lt;/full-title&gt;&lt;abbr-1&gt;Proteins&lt;/abbr-1&gt;&lt;/periodical&gt;&lt;alt-periodical&gt;&lt;full-title&gt;Proteins&lt;/full-title&gt;&lt;abbr-1&gt;Proteins&lt;/abbr-1&gt;&lt;/alt-periodical&gt;&lt;pages&gt;573-8&lt;/pages&gt;&lt;volume&gt;53 Suppl 6&lt;/volume&gt;&lt;keywords&gt;&lt;keyword&gt;Computational Biology/*methods&lt;/keyword&gt;&lt;keyword&gt;Magnetic Resonance Spectroscopy&lt;/keyword&gt;&lt;keyword&gt;Models, Molecular&lt;/keyword&gt;&lt;keyword&gt;*Neural Networks (Computer)&lt;/keyword&gt;&lt;keyword&gt;*Protein Conformation&lt;/keyword&gt;&lt;keyword&gt;Proteins/*chemistry&lt;/keyword&gt;&lt;keyword&gt;Reproducibility of Results&lt;/keyword&gt;&lt;/keywords&gt;&lt;dates&gt;&lt;year&gt;2003&lt;/year&gt;&lt;/dates&gt;&lt;isbn&gt;1097-0134 (Electronic)&amp;#xD;0887-3585 (Linking)&lt;/isbn&gt;&lt;accession-num&gt;14579348&lt;/accession-num&gt;&lt;urls&gt;&lt;related-urls&gt;&lt;url&gt;http://www.ncbi.nlm.nih.gov/pubmed/14579348&lt;/url&gt;&lt;/related-urls&gt;&lt;/urls&gt;&lt;electronic-resource-num&gt;10.1002/prot.10528&lt;/electronic-resource-num&gt;&lt;/record&gt;&lt;/Cite&gt;&lt;/EndNote&gt;</w:instrText>
            </w:r>
            <w:r w:rsidRPr="008551A2">
              <w:rPr>
                <w:sz w:val="22"/>
              </w:rPr>
              <w:fldChar w:fldCharType="separate"/>
            </w:r>
            <w:r w:rsidRPr="008551A2">
              <w:rPr>
                <w:noProof/>
                <w:sz w:val="22"/>
              </w:rPr>
              <w:t>(</w:t>
            </w:r>
            <w:hyperlink w:anchor="_ENREF_36" w:tooltip="Jones, 2003 #1325" w:history="1">
              <w:r w:rsidR="000D2AAD" w:rsidRPr="008551A2">
                <w:rPr>
                  <w:noProof/>
                  <w:sz w:val="22"/>
                </w:rPr>
                <w:t>Jones and Ward, 2003</w:t>
              </w:r>
            </w:hyperlink>
            <w:r w:rsidRPr="008551A2">
              <w:rPr>
                <w:noProof/>
                <w:sz w:val="22"/>
              </w:rPr>
              <w:t>)</w:t>
            </w:r>
            <w:r w:rsidRPr="008551A2">
              <w:rPr>
                <w:sz w:val="22"/>
              </w:rPr>
              <w:fldChar w:fldCharType="end"/>
            </w:r>
          </w:p>
        </w:tc>
      </w:tr>
      <w:tr w:rsidR="00F03FF4" w:rsidRPr="000443FA" w14:paraId="5531FBBE" w14:textId="77777777" w:rsidTr="00471586">
        <w:trPr>
          <w:jc w:val="center"/>
        </w:trPr>
        <w:tc>
          <w:tcPr>
            <w:tcW w:w="1741" w:type="dxa"/>
            <w:vMerge/>
            <w:shd w:val="clear" w:color="auto" w:fill="auto"/>
          </w:tcPr>
          <w:p w14:paraId="2C3B47D5" w14:textId="77777777" w:rsidR="00683709" w:rsidRPr="008551A2" w:rsidRDefault="00683709" w:rsidP="0071440B">
            <w:pPr>
              <w:spacing w:beforeLines="50" w:before="120" w:afterLines="50"/>
              <w:rPr>
                <w:b/>
                <w:sz w:val="22"/>
              </w:rPr>
            </w:pPr>
          </w:p>
        </w:tc>
        <w:tc>
          <w:tcPr>
            <w:tcW w:w="7059" w:type="dxa"/>
            <w:shd w:val="clear" w:color="auto" w:fill="auto"/>
          </w:tcPr>
          <w:p w14:paraId="793F93D0" w14:textId="77777777" w:rsidR="00683709" w:rsidRPr="008551A2" w:rsidRDefault="00683709" w:rsidP="00B808F3">
            <w:pPr>
              <w:spacing w:beforeLines="50" w:before="120" w:afterLines="50"/>
              <w:rPr>
                <w:sz w:val="22"/>
                <w:lang w:eastAsia="zh-CN"/>
              </w:rPr>
            </w:pPr>
            <w:r w:rsidRPr="008551A2">
              <w:rPr>
                <w:b/>
                <w:sz w:val="22"/>
              </w:rPr>
              <w:t>PSSM</w:t>
            </w:r>
            <w:r w:rsidRPr="008551A2">
              <w:rPr>
                <w:sz w:val="22"/>
              </w:rPr>
              <w:t xml:space="preserve">, </w:t>
            </w:r>
            <w:r w:rsidR="00B808F3">
              <w:rPr>
                <w:sz w:val="22"/>
              </w:rPr>
              <w:t xml:space="preserve">and </w:t>
            </w:r>
            <w:r w:rsidRPr="008551A2">
              <w:rPr>
                <w:sz w:val="22"/>
              </w:rPr>
              <w:t>physicochemical</w:t>
            </w:r>
            <w:r w:rsidR="00B808F3">
              <w:rPr>
                <w:sz w:val="22"/>
              </w:rPr>
              <w:t xml:space="preserve"> property features</w:t>
            </w:r>
          </w:p>
        </w:tc>
        <w:tc>
          <w:tcPr>
            <w:tcW w:w="2683" w:type="dxa"/>
            <w:shd w:val="clear" w:color="auto" w:fill="auto"/>
          </w:tcPr>
          <w:p w14:paraId="17167FD0" w14:textId="50F6AF46" w:rsidR="00683709" w:rsidRPr="008551A2" w:rsidRDefault="00683709" w:rsidP="000D2AAD">
            <w:pPr>
              <w:spacing w:beforeLines="50" w:before="120" w:afterLines="50"/>
              <w:rPr>
                <w:sz w:val="22"/>
              </w:rPr>
            </w:pPr>
            <w:r w:rsidRPr="008551A2">
              <w:rPr>
                <w:sz w:val="22"/>
              </w:rPr>
              <w:fldChar w:fldCharType="begin">
                <w:fldData xml:space="preserve">PEVuZE5vdGU+PENpdGU+PEF1dGhvcj5TaGltaXp1PC9BdXRob3I+PFllYXI+MjAwNzwvWWVhcj48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</w:fldData>
              </w:fldChar>
            </w:r>
            <w:r w:rsidRPr="008551A2">
              <w:rPr>
                <w:sz w:val="22"/>
              </w:rPr>
              <w:instrText xml:space="preserve"> ADDIN EN.CITE </w:instrText>
            </w:r>
            <w:r w:rsidRPr="008551A2">
              <w:rPr>
                <w:sz w:val="22"/>
              </w:rPr>
              <w:fldChar w:fldCharType="begin">
                <w:fldData xml:space="preserve">PEVuZE5vdGU+PENpdGU+PEF1dGhvcj5TaGltaXp1PC9BdXRob3I+PFllYXI+MjAwNzwvWWVhcj48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</w:fldData>
              </w:fldChar>
            </w:r>
            <w:r w:rsidRPr="008551A2">
              <w:rPr>
                <w:sz w:val="22"/>
              </w:rPr>
              <w:instrText xml:space="preserve"> ADDIN EN.CITE.DATA </w:instrText>
            </w:r>
            <w:r w:rsidRPr="008551A2">
              <w:rPr>
                <w:sz w:val="22"/>
              </w:rPr>
            </w:r>
            <w:r w:rsidRPr="008551A2">
              <w:rPr>
                <w:sz w:val="22"/>
              </w:rPr>
              <w:fldChar w:fldCharType="end"/>
            </w:r>
            <w:r w:rsidRPr="008551A2">
              <w:rPr>
                <w:sz w:val="22"/>
              </w:rPr>
            </w:r>
            <w:r w:rsidRPr="008551A2">
              <w:rPr>
                <w:sz w:val="22"/>
              </w:rPr>
              <w:fldChar w:fldCharType="separate"/>
            </w:r>
            <w:r w:rsidRPr="008551A2">
              <w:rPr>
                <w:noProof/>
                <w:sz w:val="22"/>
              </w:rPr>
              <w:t>(</w:t>
            </w:r>
            <w:hyperlink w:anchor="_ENREF_60" w:tooltip="Shimizu, 2007 #788" w:history="1">
              <w:r w:rsidR="000D2AAD" w:rsidRPr="008551A2">
                <w:rPr>
                  <w:noProof/>
                  <w:sz w:val="22"/>
                </w:rPr>
                <w:t>Shimizu, et al., 2007</w:t>
              </w:r>
            </w:hyperlink>
            <w:r w:rsidRPr="008551A2">
              <w:rPr>
                <w:noProof/>
                <w:sz w:val="22"/>
              </w:rPr>
              <w:t>)</w:t>
            </w:r>
            <w:r w:rsidRPr="008551A2">
              <w:rPr>
                <w:sz w:val="22"/>
              </w:rPr>
              <w:fldChar w:fldCharType="end"/>
            </w:r>
          </w:p>
        </w:tc>
      </w:tr>
      <w:tr w:rsidR="00F03FF4" w:rsidRPr="000443FA" w14:paraId="567633BC" w14:textId="77777777" w:rsidTr="00471586">
        <w:trPr>
          <w:jc w:val="center"/>
        </w:trPr>
        <w:tc>
          <w:tcPr>
            <w:tcW w:w="1741" w:type="dxa"/>
            <w:vMerge/>
            <w:shd w:val="clear" w:color="auto" w:fill="auto"/>
          </w:tcPr>
          <w:p w14:paraId="7993962A" w14:textId="77777777" w:rsidR="00683709" w:rsidRPr="008551A2" w:rsidRDefault="00683709" w:rsidP="0071440B">
            <w:pPr>
              <w:spacing w:beforeLines="50" w:before="120" w:afterLines="50"/>
              <w:rPr>
                <w:b/>
                <w:sz w:val="22"/>
              </w:rPr>
            </w:pPr>
          </w:p>
        </w:tc>
        <w:tc>
          <w:tcPr>
            <w:tcW w:w="7059" w:type="dxa"/>
            <w:shd w:val="clear" w:color="auto" w:fill="auto"/>
          </w:tcPr>
          <w:p w14:paraId="2DF4C9E9" w14:textId="77777777" w:rsidR="00683709" w:rsidRPr="008551A2" w:rsidRDefault="00683709" w:rsidP="0071440B">
            <w:pPr>
              <w:spacing w:beforeLines="50" w:before="120" w:afterLines="50"/>
              <w:rPr>
                <w:b/>
                <w:sz w:val="22"/>
              </w:rPr>
            </w:pPr>
            <w:r w:rsidRPr="008551A2">
              <w:rPr>
                <w:b/>
                <w:sz w:val="22"/>
              </w:rPr>
              <w:t>PSSM</w:t>
            </w:r>
            <w:r w:rsidRPr="008551A2">
              <w:rPr>
                <w:sz w:val="22"/>
              </w:rPr>
              <w:t>, secondary structure</w:t>
            </w:r>
            <w:r w:rsidR="00D61F33" w:rsidRPr="008551A2">
              <w:rPr>
                <w:sz w:val="22"/>
              </w:rPr>
              <w:t>s</w:t>
            </w:r>
            <w:r w:rsidRPr="008551A2">
              <w:rPr>
                <w:sz w:val="22"/>
              </w:rPr>
              <w:t xml:space="preserve">, </w:t>
            </w:r>
            <w:bookmarkStart w:id="77" w:name="OLE_LINK103"/>
            <w:bookmarkStart w:id="78" w:name="OLE_LINK104"/>
            <w:r w:rsidR="00B808F3">
              <w:rPr>
                <w:sz w:val="22"/>
              </w:rPr>
              <w:t xml:space="preserve">and </w:t>
            </w:r>
            <w:r w:rsidRPr="008551A2">
              <w:rPr>
                <w:sz w:val="22"/>
              </w:rPr>
              <w:t xml:space="preserve">solvent </w:t>
            </w:r>
            <w:bookmarkEnd w:id="77"/>
            <w:bookmarkEnd w:id="78"/>
            <w:r w:rsidRPr="008551A2">
              <w:rPr>
                <w:sz w:val="22"/>
              </w:rPr>
              <w:t>accessibilit</w:t>
            </w:r>
            <w:r w:rsidR="004B1EA5" w:rsidRPr="008551A2">
              <w:rPr>
                <w:sz w:val="22"/>
              </w:rPr>
              <w:t>ies</w:t>
            </w:r>
          </w:p>
        </w:tc>
        <w:tc>
          <w:tcPr>
            <w:tcW w:w="2683" w:type="dxa"/>
            <w:shd w:val="clear" w:color="auto" w:fill="auto"/>
          </w:tcPr>
          <w:p w14:paraId="22F2C4D7" w14:textId="68B21F01" w:rsidR="00683709" w:rsidRPr="008551A2" w:rsidRDefault="00683709" w:rsidP="000D2AAD">
            <w:pPr>
              <w:spacing w:beforeLines="50" w:before="120" w:afterLines="50"/>
              <w:rPr>
                <w:sz w:val="22"/>
              </w:rPr>
            </w:pPr>
            <w:r w:rsidRPr="008551A2">
              <w:rPr>
                <w:sz w:val="22"/>
              </w:rPr>
              <w:fldChar w:fldCharType="begin"/>
            </w:r>
            <w:r w:rsidRPr="008551A2">
              <w:rPr>
                <w:sz w:val="22"/>
              </w:rPr>
              <w:instrText xml:space="preserve"> ADDIN EN.CITE &lt;EndNote&gt;&lt;Cite&gt;&lt;Author&gt;Becker&lt;/Author&gt;&lt;Year&gt;2013&lt;/Year&gt;&lt;RecNum&gt;1559&lt;/RecNum&gt;&lt;DisplayText&gt;(Becker, et al., 2013)&lt;/DisplayText&gt;&lt;record&gt;&lt;rec-number&gt;1559&lt;/rec-number&gt;&lt;foreign-keys&gt;&lt;key app="EN" db-id="wxswdse9azxtsie5xr9xv5tketed2sxdptrr"&gt;1559&lt;/key&gt;&lt;/foreign-keys&gt;&lt;ref-type name="Journal Article"&gt;17&lt;/ref-type&gt;&lt;contributors&gt;&lt;authors&gt;&lt;author&gt;Becker, Julien&lt;/author&gt;&lt;author&gt;Maes, Francis&lt;/author&gt;&lt;author&gt;Wehenkel, Louis&lt;/author&gt;&lt;/authors&gt;&lt;/contributors&gt;&lt;titles&gt;&lt;title&gt;On the encoding of proteins for disordered regions prediction&lt;/title&gt;&lt;secondary-title&gt;PloS one&lt;/secondary-title&gt;&lt;/titles&gt;&lt;periodical&gt;&lt;full-title&gt;PLoS One&lt;/full-title&gt;&lt;abbr-1&gt;PloS one&lt;/abbr-1&gt;&lt;/periodical&gt;&lt;pages&gt;e82252&lt;/pages&gt;&lt;volume&gt;8&lt;/volume&gt;&lt;number&gt;12&lt;/number&gt;&lt;dates&gt;&lt;year&gt;2013&lt;/year&gt;&lt;/dates&gt;&lt;isbn&gt;1932-6203&lt;/isbn&gt;&lt;urls&gt;&lt;/urls&gt;&lt;/record&gt;&lt;/Cite&gt;&lt;/EndNote&gt;</w:instrText>
            </w:r>
            <w:r w:rsidRPr="008551A2">
              <w:rPr>
                <w:sz w:val="22"/>
              </w:rPr>
              <w:fldChar w:fldCharType="separate"/>
            </w:r>
            <w:r w:rsidRPr="008551A2">
              <w:rPr>
                <w:noProof/>
                <w:sz w:val="22"/>
              </w:rPr>
              <w:t>(</w:t>
            </w:r>
            <w:hyperlink w:anchor="_ENREF_3" w:tooltip="Becker, 2013 #1559" w:history="1">
              <w:r w:rsidR="000D2AAD" w:rsidRPr="008551A2">
                <w:rPr>
                  <w:noProof/>
                  <w:sz w:val="22"/>
                </w:rPr>
                <w:t>Becker, et al., 2013</w:t>
              </w:r>
            </w:hyperlink>
            <w:r w:rsidRPr="008551A2">
              <w:rPr>
                <w:noProof/>
                <w:sz w:val="22"/>
              </w:rPr>
              <w:t>)</w:t>
            </w:r>
            <w:r w:rsidRPr="008551A2">
              <w:rPr>
                <w:sz w:val="22"/>
              </w:rPr>
              <w:fldChar w:fldCharType="end"/>
            </w:r>
          </w:p>
        </w:tc>
      </w:tr>
      <w:tr w:rsidR="00F03FF4" w:rsidRPr="000443FA" w14:paraId="699B589A" w14:textId="77777777" w:rsidTr="00471586">
        <w:trPr>
          <w:jc w:val="center"/>
        </w:trPr>
        <w:tc>
          <w:tcPr>
            <w:tcW w:w="1741" w:type="dxa"/>
            <w:vMerge/>
            <w:shd w:val="clear" w:color="auto" w:fill="auto"/>
          </w:tcPr>
          <w:p w14:paraId="0FABA604" w14:textId="77777777" w:rsidR="00683709" w:rsidRPr="008551A2" w:rsidRDefault="00683709" w:rsidP="0071440B">
            <w:pPr>
              <w:spacing w:beforeLines="50" w:before="120" w:afterLines="50"/>
              <w:rPr>
                <w:b/>
                <w:sz w:val="22"/>
              </w:rPr>
            </w:pPr>
          </w:p>
        </w:tc>
        <w:tc>
          <w:tcPr>
            <w:tcW w:w="7059" w:type="dxa"/>
            <w:shd w:val="clear" w:color="auto" w:fill="auto"/>
          </w:tcPr>
          <w:p w14:paraId="470C9E73" w14:textId="77777777" w:rsidR="00683709" w:rsidRPr="008551A2" w:rsidRDefault="00683709" w:rsidP="0071440B">
            <w:pPr>
              <w:spacing w:beforeLines="50" w:before="120" w:afterLines="50"/>
              <w:rPr>
                <w:b/>
                <w:sz w:val="22"/>
              </w:rPr>
            </w:pPr>
            <w:r w:rsidRPr="008551A2">
              <w:rPr>
                <w:b/>
                <w:sz w:val="22"/>
              </w:rPr>
              <w:t>PSSM</w:t>
            </w:r>
            <w:r w:rsidRPr="008551A2">
              <w:rPr>
                <w:sz w:val="22"/>
              </w:rPr>
              <w:t xml:space="preserve">, </w:t>
            </w:r>
            <w:r w:rsidR="00B808F3">
              <w:rPr>
                <w:sz w:val="22"/>
              </w:rPr>
              <w:t xml:space="preserve">and </w:t>
            </w:r>
            <w:r w:rsidRPr="008551A2">
              <w:rPr>
                <w:sz w:val="22"/>
              </w:rPr>
              <w:t>physicochemical descriptors</w:t>
            </w:r>
          </w:p>
        </w:tc>
        <w:tc>
          <w:tcPr>
            <w:tcW w:w="2683" w:type="dxa"/>
            <w:shd w:val="clear" w:color="auto" w:fill="auto"/>
          </w:tcPr>
          <w:p w14:paraId="4A27880E" w14:textId="1C608B4C" w:rsidR="00683709" w:rsidRPr="008551A2" w:rsidRDefault="00683709" w:rsidP="000D2AAD">
            <w:pPr>
              <w:spacing w:beforeLines="50" w:before="120" w:afterLines="50"/>
              <w:rPr>
                <w:sz w:val="22"/>
              </w:rPr>
            </w:pPr>
            <w:r w:rsidRPr="008551A2">
              <w:rPr>
                <w:sz w:val="22"/>
              </w:rPr>
              <w:fldChar w:fldCharType="begin">
                <w:fldData xml:space="preserve">PEVuZE5vdGU+PENpdGU+PEF1dGhvcj5TdTwvQXV0aG9yPjxZZWFyPjIwMDY8L1llYXI+PFJlY051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=
</w:fldData>
              </w:fldChar>
            </w:r>
            <w:r w:rsidRPr="008551A2">
              <w:rPr>
                <w:sz w:val="22"/>
              </w:rPr>
              <w:instrText xml:space="preserve"> ADDIN EN.CITE </w:instrText>
            </w:r>
            <w:r w:rsidRPr="008551A2">
              <w:rPr>
                <w:sz w:val="22"/>
              </w:rPr>
              <w:fldChar w:fldCharType="begin">
                <w:fldData xml:space="preserve">PEVuZE5vdGU+PENpdGU+PEF1dGhvcj5TdTwvQXV0aG9yPjxZZWFyPjIwMDY8L1llYXI+PFJlY051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=
</w:fldData>
              </w:fldChar>
            </w:r>
            <w:r w:rsidRPr="008551A2">
              <w:rPr>
                <w:sz w:val="22"/>
              </w:rPr>
              <w:instrText xml:space="preserve"> ADDIN EN.CITE.DATA </w:instrText>
            </w:r>
            <w:r w:rsidRPr="008551A2">
              <w:rPr>
                <w:sz w:val="22"/>
              </w:rPr>
            </w:r>
            <w:r w:rsidRPr="008551A2">
              <w:rPr>
                <w:sz w:val="22"/>
              </w:rPr>
              <w:fldChar w:fldCharType="end"/>
            </w:r>
            <w:r w:rsidRPr="008551A2">
              <w:rPr>
                <w:sz w:val="22"/>
              </w:rPr>
            </w:r>
            <w:r w:rsidRPr="008551A2">
              <w:rPr>
                <w:sz w:val="22"/>
              </w:rPr>
              <w:fldChar w:fldCharType="separate"/>
            </w:r>
            <w:r w:rsidRPr="008551A2">
              <w:rPr>
                <w:noProof/>
                <w:sz w:val="22"/>
              </w:rPr>
              <w:t>(</w:t>
            </w:r>
            <w:hyperlink w:anchor="_ENREF_61" w:tooltip="Su, 2006 #302" w:history="1">
              <w:r w:rsidR="000D2AAD" w:rsidRPr="008551A2">
                <w:rPr>
                  <w:noProof/>
                  <w:sz w:val="22"/>
                </w:rPr>
                <w:t>Su, et al., 2006</w:t>
              </w:r>
            </w:hyperlink>
            <w:r w:rsidRPr="008551A2">
              <w:rPr>
                <w:noProof/>
                <w:sz w:val="22"/>
              </w:rPr>
              <w:t>)</w:t>
            </w:r>
            <w:r w:rsidRPr="008551A2">
              <w:rPr>
                <w:sz w:val="22"/>
              </w:rPr>
              <w:fldChar w:fldCharType="end"/>
            </w:r>
          </w:p>
        </w:tc>
      </w:tr>
      <w:tr w:rsidR="00F03FF4" w:rsidRPr="000443FA" w14:paraId="1864D0C0" w14:textId="77777777" w:rsidTr="00471586">
        <w:trPr>
          <w:jc w:val="center"/>
        </w:trPr>
        <w:tc>
          <w:tcPr>
            <w:tcW w:w="1741" w:type="dxa"/>
            <w:vMerge w:val="restart"/>
            <w:shd w:val="clear" w:color="auto" w:fill="auto"/>
          </w:tcPr>
          <w:p w14:paraId="07A2EBC8" w14:textId="77777777" w:rsidR="001A5E62" w:rsidRPr="008551A2" w:rsidRDefault="005D59DA" w:rsidP="0071440B">
            <w:pPr>
              <w:spacing w:beforeLines="50" w:before="120" w:afterLines="50"/>
              <w:rPr>
                <w:b/>
                <w:sz w:val="22"/>
                <w:highlight w:val="yellow"/>
              </w:rPr>
            </w:pPr>
            <w:r w:rsidRPr="008551A2">
              <w:rPr>
                <w:b/>
                <w:sz w:val="22"/>
              </w:rPr>
              <w:t>Protein s</w:t>
            </w:r>
            <w:r w:rsidR="001A5E62" w:rsidRPr="008551A2">
              <w:rPr>
                <w:b/>
                <w:sz w:val="22"/>
              </w:rPr>
              <w:t xml:space="preserve">econdary </w:t>
            </w:r>
            <w:r w:rsidRPr="008551A2">
              <w:rPr>
                <w:b/>
                <w:sz w:val="22"/>
              </w:rPr>
              <w:t>s</w:t>
            </w:r>
            <w:r w:rsidR="001A5E62" w:rsidRPr="008551A2">
              <w:rPr>
                <w:b/>
                <w:sz w:val="22"/>
              </w:rPr>
              <w:t xml:space="preserve">tructure </w:t>
            </w:r>
            <w:r w:rsidRPr="008551A2">
              <w:rPr>
                <w:b/>
                <w:sz w:val="22"/>
              </w:rPr>
              <w:t>p</w:t>
            </w:r>
            <w:r w:rsidR="001A5E62" w:rsidRPr="008551A2">
              <w:rPr>
                <w:b/>
                <w:sz w:val="22"/>
              </w:rPr>
              <w:t>rediction</w:t>
            </w:r>
          </w:p>
        </w:tc>
        <w:tc>
          <w:tcPr>
            <w:tcW w:w="7059" w:type="dxa"/>
            <w:shd w:val="clear" w:color="auto" w:fill="auto"/>
          </w:tcPr>
          <w:p w14:paraId="103C1759" w14:textId="77777777" w:rsidR="001A5E62" w:rsidRPr="008551A2" w:rsidRDefault="001A5E62" w:rsidP="0071440B">
            <w:pPr>
              <w:spacing w:beforeLines="50" w:before="120" w:afterLines="50"/>
              <w:rPr>
                <w:b/>
                <w:sz w:val="22"/>
              </w:rPr>
            </w:pPr>
            <w:r w:rsidRPr="008551A2">
              <w:rPr>
                <w:b/>
                <w:sz w:val="22"/>
              </w:rPr>
              <w:t>PSSM</w:t>
            </w:r>
          </w:p>
        </w:tc>
        <w:tc>
          <w:tcPr>
            <w:tcW w:w="2683" w:type="dxa"/>
            <w:shd w:val="clear" w:color="auto" w:fill="auto"/>
          </w:tcPr>
          <w:p w14:paraId="6C5873F1" w14:textId="03A23119" w:rsidR="001A5E62" w:rsidRPr="008551A2" w:rsidRDefault="001A5E62" w:rsidP="000D2AAD">
            <w:pPr>
              <w:spacing w:beforeLines="50" w:before="120" w:afterLines="50"/>
              <w:rPr>
                <w:sz w:val="22"/>
              </w:rPr>
            </w:pPr>
            <w:r w:rsidRPr="008551A2">
              <w:rPr>
                <w:sz w:val="22"/>
              </w:rPr>
              <w:fldChar w:fldCharType="begin"/>
            </w:r>
            <w:r w:rsidRPr="008551A2">
              <w:rPr>
                <w:sz w:val="22"/>
              </w:rPr>
              <w:instrText xml:space="preserve"> ADDIN EN.CITE &lt;EndNote&gt;&lt;Cite&gt;&lt;Author&gt;Bouziane&lt;/Author&gt;&lt;Year&gt;2011&lt;/Year&gt;&lt;RecNum&gt;145&lt;/RecNum&gt;&lt;DisplayText&gt;(Bouziane, et al., 2011)&lt;/DisplayText&gt;&lt;record&gt;&lt;rec-number&gt;145&lt;/rec-number&gt;&lt;foreign-keys&gt;&lt;key app="EN" db-id="wxswdse9azxtsie5xr9xv5tketed2sxdptrr"&gt;145&lt;/key&gt;&lt;key app="ENWeb" db-id=""&gt;0&lt;/key&gt;&lt;/foreign-keys&gt;&lt;ref-type name="Journal Article"&gt;17&lt;/ref-type&gt;&lt;contributors&gt;&lt;authors&gt;&lt;author&gt;Bouziane, H.&lt;/author&gt;&lt;author&gt;Messabih, B.&lt;/author&gt;&lt;author&gt;Chouarfia, A.&lt;/author&gt;&lt;/authors&gt;&lt;/contributors&gt;&lt;auth-address&gt;Department of Computer Science, USTO-MB University, BP 1505 El Mnaouer, Oran, Algeria.&lt;/auth-address&gt;&lt;titles&gt;&lt;title&gt;Profiles and majority voting-based ensemble method for protein secondary structure prediction&lt;/title&gt;&lt;secondary-title&gt;Evol Bioinform Online&lt;/secondary-title&gt;&lt;alt-title&gt;Evolutionary bioinformatics online&lt;/alt-title&gt;&lt;/titles&gt;&lt;periodical&gt;&lt;full-title&gt;Evol Bioinform Online&lt;/full-title&gt;&lt;abbr-1&gt;Evolutionary bioinformatics online&lt;/abbr-1&gt;&lt;/periodical&gt;&lt;alt-periodical&gt;&lt;full-title&gt;Evol Bioinform Online&lt;/full-title&gt;&lt;abbr-1&gt;Evolutionary bioinformatics online&lt;/abbr-1&gt;&lt;/alt-periodical&gt;&lt;pages&gt;171-89&lt;/pages&gt;&lt;volume&gt;7&lt;/volume&gt;&lt;dates&gt;&lt;year&gt;2011&lt;/year&gt;&lt;/dates&gt;&lt;isbn&gt;1176-9343 (Electronic)&amp;#xD;1176-9343 (Linking)&lt;/isbn&gt;&lt;accession-num&gt;22058650&lt;/accession-num&gt;&lt;urls&gt;&lt;related-urls&gt;&lt;url&gt;http://www.ncbi.nlm.nih.gov/pubmed/22058650&lt;/url&gt;&lt;url&gt;http://www.la-press.com/redirect_file.php?fileId=3848&amp;amp;filename=2870-EBO-Profiles-and-Majority-Voting-Based-Ensemble-Method-for-Protein-Seconda.pdf&amp;amp;fileType=pdf&lt;/url&gt;&lt;/related-urls&gt;&lt;/urls&gt;&lt;custom2&gt;3204938&lt;/custom2&gt;&lt;electronic-resource-num&gt;10.4137/EBO.S7931&lt;/electronic-resource-num&gt;&lt;/record&gt;&lt;/Cite&gt;&lt;/EndNote&gt;</w:instrText>
            </w:r>
            <w:r w:rsidRPr="008551A2">
              <w:rPr>
                <w:sz w:val="22"/>
              </w:rPr>
              <w:fldChar w:fldCharType="separate"/>
            </w:r>
            <w:r w:rsidRPr="008551A2">
              <w:rPr>
                <w:noProof/>
                <w:sz w:val="22"/>
              </w:rPr>
              <w:t>(</w:t>
            </w:r>
            <w:hyperlink w:anchor="_ENREF_4" w:tooltip="Bouziane, 2011 #145" w:history="1">
              <w:r w:rsidR="000D2AAD" w:rsidRPr="008551A2">
                <w:rPr>
                  <w:noProof/>
                  <w:sz w:val="22"/>
                </w:rPr>
                <w:t>Bouziane, et al., 2011</w:t>
              </w:r>
            </w:hyperlink>
            <w:r w:rsidRPr="008551A2">
              <w:rPr>
                <w:noProof/>
                <w:sz w:val="22"/>
              </w:rPr>
              <w:t>)</w:t>
            </w:r>
            <w:r w:rsidRPr="008551A2">
              <w:rPr>
                <w:sz w:val="22"/>
              </w:rPr>
              <w:fldChar w:fldCharType="end"/>
            </w:r>
          </w:p>
        </w:tc>
      </w:tr>
      <w:tr w:rsidR="00F03FF4" w:rsidRPr="000443FA" w14:paraId="49A1D77C" w14:textId="77777777" w:rsidTr="00471586">
        <w:trPr>
          <w:jc w:val="center"/>
        </w:trPr>
        <w:tc>
          <w:tcPr>
            <w:tcW w:w="1741" w:type="dxa"/>
            <w:vMerge/>
            <w:shd w:val="clear" w:color="auto" w:fill="auto"/>
          </w:tcPr>
          <w:p w14:paraId="6EA91450" w14:textId="77777777" w:rsidR="001A5E62" w:rsidRPr="008551A2" w:rsidRDefault="001A5E62" w:rsidP="0071440B">
            <w:pPr>
              <w:spacing w:beforeLines="50" w:before="120" w:afterLines="50"/>
              <w:rPr>
                <w:b/>
                <w:sz w:val="22"/>
                <w:highlight w:val="yellow"/>
              </w:rPr>
            </w:pPr>
          </w:p>
        </w:tc>
        <w:tc>
          <w:tcPr>
            <w:tcW w:w="7059" w:type="dxa"/>
            <w:shd w:val="clear" w:color="auto" w:fill="auto"/>
          </w:tcPr>
          <w:p w14:paraId="677D349A" w14:textId="77777777" w:rsidR="001A5E62" w:rsidRPr="008551A2" w:rsidRDefault="001A5E62" w:rsidP="0071440B">
            <w:pPr>
              <w:spacing w:beforeLines="50" w:before="120" w:afterLines="50"/>
              <w:rPr>
                <w:sz w:val="22"/>
              </w:rPr>
            </w:pPr>
            <w:r w:rsidRPr="008551A2">
              <w:rPr>
                <w:b/>
                <w:sz w:val="22"/>
              </w:rPr>
              <w:t>PSSM</w:t>
            </w:r>
            <w:r w:rsidR="008551A2">
              <w:rPr>
                <w:sz w:val="22"/>
              </w:rPr>
              <w:t>,</w:t>
            </w:r>
            <w:r w:rsidR="00B808F3">
              <w:rPr>
                <w:sz w:val="22"/>
              </w:rPr>
              <w:t xml:space="preserve"> and</w:t>
            </w:r>
            <w:r w:rsidRPr="008551A2">
              <w:rPr>
                <w:sz w:val="22"/>
              </w:rPr>
              <w:t xml:space="preserve"> SPSSM</w:t>
            </w:r>
          </w:p>
        </w:tc>
        <w:tc>
          <w:tcPr>
            <w:tcW w:w="2683" w:type="dxa"/>
            <w:shd w:val="clear" w:color="auto" w:fill="auto"/>
          </w:tcPr>
          <w:p w14:paraId="4957D561" w14:textId="593C00EF" w:rsidR="001A5E62" w:rsidRPr="008551A2" w:rsidRDefault="001A5E62" w:rsidP="000D2AAD">
            <w:pPr>
              <w:spacing w:beforeLines="50" w:before="120" w:afterLines="50"/>
              <w:rPr>
                <w:sz w:val="22"/>
              </w:rPr>
            </w:pPr>
            <w:r w:rsidRPr="008551A2">
              <w:rPr>
                <w:sz w:val="22"/>
              </w:rPr>
              <w:fldChar w:fldCharType="begin"/>
            </w:r>
            <w:r w:rsidRPr="008551A2">
              <w:rPr>
                <w:sz w:val="22"/>
              </w:rPr>
              <w:instrText xml:space="preserve"> ADDIN EN.CITE &lt;EndNote&gt;&lt;Cite&gt;&lt;Author&gt;Li&lt;/Author&gt;&lt;Year&gt;2012&lt;/Year&gt;&lt;RecNum&gt;521&lt;/RecNum&gt;&lt;DisplayText&gt;(Li, et al., 2012)&lt;/DisplayText&gt;&lt;record&gt;&lt;rec-number&gt;521&lt;/rec-number&gt;&lt;foreign-keys&gt;&lt;key app="EN" db-id="wxswdse9azxtsie5xr9xv5tketed2sxdptrr"&gt;521&lt;/key&gt;&lt;key app="ENWeb" db-id=""&gt;0&lt;/key&gt;&lt;/foreign-keys&gt;&lt;ref-type name="Journal Article"&gt;17&lt;/ref-type&gt;&lt;contributors&gt;&lt;authors&gt;&lt;author&gt;Li, D.&lt;/author&gt;&lt;author&gt;Li, T.&lt;/author&gt;&lt;author&gt;Cong, P.&lt;/author&gt;&lt;author&gt;Xiong, W.&lt;/author&gt;&lt;author&gt;Sun, J.&lt;/author&gt;&lt;/authors&gt;&lt;/contributors&gt;&lt;auth-address&gt;Department of Chemistry, Tongji University, Shanghai 200092, China.&lt;/auth-address&gt;&lt;titles&gt;&lt;title&gt;A novel structural position-specific scoring matrix for the prediction of protein secondary structures&lt;/title&gt;&lt;secondary-title&gt;Bioinformatics&lt;/secondary-title&gt;&lt;alt-title&gt;Bioinformatics&lt;/alt-title&gt;&lt;/titles&gt;&lt;periodical&gt;&lt;full-title&gt;Bioinformatics&lt;/full-title&gt;&lt;abbr-1&gt;Bioinformatics&lt;/abbr-1&gt;&lt;/periodical&gt;&lt;alt-periodical&gt;&lt;full-title&gt;Bioinformatics&lt;/full-title&gt;&lt;abbr-1&gt;Bioinformatics&lt;/abbr-1&gt;&lt;/alt-periodical&gt;&lt;pages&gt;32-9&lt;/pages&gt;&lt;volume&gt;28&lt;/volume&gt;&lt;number&gt;1&lt;/number&gt;&lt;keywords&gt;&lt;keyword&gt;Animals&lt;/keyword&gt;&lt;keyword&gt;Humans&lt;/keyword&gt;&lt;keyword&gt;*Position-Specific Scoring Matrices&lt;/keyword&gt;&lt;keyword&gt;*Protein Structure, Secondary&lt;/keyword&gt;&lt;keyword&gt;Proteins/*chemistry&lt;/keyword&gt;&lt;keyword&gt;Sequence Homology, Amino Acid&lt;/keyword&gt;&lt;/keywords&gt;&lt;dates&gt;&lt;year&gt;2012&lt;/year&gt;&lt;pub-dates&gt;&lt;date&gt;Jan 1&lt;/date&gt;&lt;/pub-dates&gt;&lt;/dates&gt;&lt;isbn&gt;1367-4811 (Electronic)&amp;#xD;1367-4803 (Linking)&lt;/isbn&gt;&lt;accession-num&gt;22065541&lt;/accession-num&gt;&lt;urls&gt;&lt;related-urls&gt;&lt;url&gt;http://www.ncbi.nlm.nih.gov/pubmed/22065541&lt;/url&gt;&lt;url&gt;http://bioinformatics.oxfordjournals.org/content/28/1/32.full.pdf&lt;/url&gt;&lt;/related-urls&gt;&lt;/urls&gt;&lt;electronic-resource-num&gt;10.1093/bioinformatics/btr611&lt;/electronic-resource-num&gt;&lt;/record&gt;&lt;/Cite&gt;&lt;/EndNote&gt;</w:instrText>
            </w:r>
            <w:r w:rsidRPr="008551A2">
              <w:rPr>
                <w:sz w:val="22"/>
              </w:rPr>
              <w:fldChar w:fldCharType="separate"/>
            </w:r>
            <w:r w:rsidRPr="008551A2">
              <w:rPr>
                <w:noProof/>
                <w:sz w:val="22"/>
              </w:rPr>
              <w:t>(</w:t>
            </w:r>
            <w:hyperlink w:anchor="_ENREF_41" w:tooltip="Li, 2012 #521" w:history="1">
              <w:r w:rsidR="000D2AAD" w:rsidRPr="008551A2">
                <w:rPr>
                  <w:noProof/>
                  <w:sz w:val="22"/>
                </w:rPr>
                <w:t>Li, et al., 2012</w:t>
              </w:r>
            </w:hyperlink>
            <w:r w:rsidRPr="008551A2">
              <w:rPr>
                <w:noProof/>
                <w:sz w:val="22"/>
              </w:rPr>
              <w:t>)</w:t>
            </w:r>
            <w:r w:rsidRPr="008551A2">
              <w:rPr>
                <w:sz w:val="22"/>
              </w:rPr>
              <w:fldChar w:fldCharType="end"/>
            </w:r>
          </w:p>
        </w:tc>
      </w:tr>
      <w:tr w:rsidR="00F03FF4" w:rsidRPr="000443FA" w14:paraId="74835398" w14:textId="77777777" w:rsidTr="00471586">
        <w:trPr>
          <w:jc w:val="center"/>
        </w:trPr>
        <w:tc>
          <w:tcPr>
            <w:tcW w:w="1741" w:type="dxa"/>
            <w:vMerge/>
            <w:shd w:val="clear" w:color="auto" w:fill="auto"/>
          </w:tcPr>
          <w:p w14:paraId="60D48371" w14:textId="77777777" w:rsidR="001A5E62" w:rsidRPr="00EB5B4D" w:rsidRDefault="001A5E62" w:rsidP="0071440B">
            <w:pPr>
              <w:spacing w:beforeLines="50" w:before="120" w:afterLines="50"/>
              <w:rPr>
                <w:b/>
                <w:sz w:val="22"/>
                <w:highlight w:val="yellow"/>
              </w:rPr>
            </w:pPr>
          </w:p>
        </w:tc>
        <w:tc>
          <w:tcPr>
            <w:tcW w:w="7059" w:type="dxa"/>
            <w:shd w:val="clear" w:color="auto" w:fill="auto"/>
          </w:tcPr>
          <w:p w14:paraId="53C36642" w14:textId="77777777" w:rsidR="001A5E62" w:rsidRPr="00EB5B4D" w:rsidRDefault="001A5E62" w:rsidP="0071440B">
            <w:pPr>
              <w:spacing w:beforeLines="50" w:before="120" w:afterLines="50"/>
              <w:rPr>
                <w:b/>
                <w:sz w:val="22"/>
              </w:rPr>
            </w:pPr>
            <w:r w:rsidRPr="00EB5B4D">
              <w:rPr>
                <w:b/>
                <w:sz w:val="22"/>
              </w:rPr>
              <w:t>PSSM</w:t>
            </w:r>
          </w:p>
        </w:tc>
        <w:tc>
          <w:tcPr>
            <w:tcW w:w="2683" w:type="dxa"/>
            <w:shd w:val="clear" w:color="auto" w:fill="auto"/>
          </w:tcPr>
          <w:p w14:paraId="0A36D483" w14:textId="4F301FF8" w:rsidR="001A5E62" w:rsidRPr="00EB5B4D" w:rsidRDefault="001A5E62" w:rsidP="000D2AAD">
            <w:pPr>
              <w:spacing w:beforeLines="50" w:before="120" w:afterLines="50"/>
              <w:rPr>
                <w:sz w:val="22"/>
              </w:rPr>
            </w:pPr>
            <w:r w:rsidRPr="00EB5B4D">
              <w:rPr>
                <w:sz w:val="22"/>
              </w:rPr>
              <w:fldChar w:fldCharType="begin">
                <w:fldData xml:space="preserve">PEVuZE5vdGU+PENpdGU+PEF1dGhvcj5UYW5nPC9BdXRob3I+PFllYXI+MjAxMTwvWWVhcj48UmVj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</w:fldData>
              </w:fldChar>
            </w:r>
            <w:r w:rsidRPr="00EB5B4D">
              <w:rPr>
                <w:sz w:val="22"/>
              </w:rPr>
              <w:instrText xml:space="preserve"> ADDIN EN.CITE </w:instrText>
            </w:r>
            <w:r w:rsidRPr="00EB5B4D">
              <w:rPr>
                <w:sz w:val="22"/>
              </w:rPr>
              <w:fldChar w:fldCharType="begin">
                <w:fldData xml:space="preserve">PEVuZE5vdGU+PENpdGU+PEF1dGhvcj5UYW5nPC9BdXRob3I+PFllYXI+MjAxMTwvWWVhcj48UmVj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</w:fldData>
              </w:fldChar>
            </w:r>
            <w:r w:rsidRPr="00EB5B4D">
              <w:rPr>
                <w:sz w:val="22"/>
              </w:rPr>
              <w:instrText xml:space="preserve"> ADDIN EN.CITE.DATA </w:instrText>
            </w:r>
            <w:r w:rsidRPr="00EB5B4D">
              <w:rPr>
                <w:sz w:val="22"/>
              </w:rPr>
            </w:r>
            <w:r w:rsidRPr="00EB5B4D">
              <w:rPr>
                <w:sz w:val="22"/>
              </w:rPr>
              <w:fldChar w:fldCharType="end"/>
            </w:r>
            <w:r w:rsidRPr="00EB5B4D">
              <w:rPr>
                <w:sz w:val="22"/>
              </w:rPr>
            </w:r>
            <w:r w:rsidRPr="00EB5B4D">
              <w:rPr>
                <w:sz w:val="22"/>
              </w:rPr>
              <w:fldChar w:fldCharType="separate"/>
            </w:r>
            <w:r w:rsidRPr="00EB5B4D">
              <w:rPr>
                <w:noProof/>
                <w:sz w:val="22"/>
              </w:rPr>
              <w:t>(</w:t>
            </w:r>
            <w:hyperlink w:anchor="_ENREF_62" w:tooltip="Tang, 2011 #154" w:history="1">
              <w:r w:rsidR="000D2AAD" w:rsidRPr="00EB5B4D">
                <w:rPr>
                  <w:noProof/>
                  <w:sz w:val="22"/>
                </w:rPr>
                <w:t>Tang, et al., 2011</w:t>
              </w:r>
            </w:hyperlink>
            <w:r w:rsidRPr="00EB5B4D">
              <w:rPr>
                <w:noProof/>
                <w:sz w:val="22"/>
              </w:rPr>
              <w:t>)</w:t>
            </w:r>
            <w:r w:rsidRPr="00EB5B4D">
              <w:rPr>
                <w:sz w:val="22"/>
              </w:rPr>
              <w:fldChar w:fldCharType="end"/>
            </w:r>
          </w:p>
        </w:tc>
      </w:tr>
      <w:tr w:rsidR="00F03FF4" w:rsidRPr="000443FA" w14:paraId="6571BC66" w14:textId="77777777" w:rsidTr="00471586">
        <w:trPr>
          <w:jc w:val="center"/>
        </w:trPr>
        <w:tc>
          <w:tcPr>
            <w:tcW w:w="1741" w:type="dxa"/>
            <w:vMerge/>
            <w:shd w:val="clear" w:color="auto" w:fill="auto"/>
          </w:tcPr>
          <w:p w14:paraId="6D2ADC49" w14:textId="77777777" w:rsidR="001A5E62" w:rsidRPr="00EB5B4D" w:rsidRDefault="001A5E62" w:rsidP="0071440B">
            <w:pPr>
              <w:spacing w:beforeLines="50" w:before="120" w:afterLines="50"/>
              <w:rPr>
                <w:b/>
                <w:sz w:val="22"/>
                <w:highlight w:val="yellow"/>
              </w:rPr>
            </w:pPr>
          </w:p>
        </w:tc>
        <w:tc>
          <w:tcPr>
            <w:tcW w:w="7059" w:type="dxa"/>
            <w:shd w:val="clear" w:color="auto" w:fill="auto"/>
          </w:tcPr>
          <w:p w14:paraId="2051D648" w14:textId="77777777" w:rsidR="001A5E62" w:rsidRPr="00EB5B4D" w:rsidRDefault="00C046CC" w:rsidP="0071440B">
            <w:pPr>
              <w:spacing w:beforeLines="50" w:before="120" w:afterLines="50"/>
              <w:rPr>
                <w:sz w:val="22"/>
              </w:rPr>
            </w:pPr>
            <w:r w:rsidRPr="00EB5B4D">
              <w:rPr>
                <w:sz w:val="22"/>
              </w:rPr>
              <w:t>c</w:t>
            </w:r>
            <w:r w:rsidR="001A5E62" w:rsidRPr="00EB5B4D">
              <w:rPr>
                <w:sz w:val="22"/>
              </w:rPr>
              <w:t xml:space="preserve">onformation </w:t>
            </w:r>
            <w:r w:rsidRPr="00EB5B4D">
              <w:rPr>
                <w:sz w:val="22"/>
              </w:rPr>
              <w:t>p</w:t>
            </w:r>
            <w:r w:rsidR="001A5E62" w:rsidRPr="00EB5B4D">
              <w:rPr>
                <w:sz w:val="22"/>
              </w:rPr>
              <w:t>arameters,</w:t>
            </w:r>
            <w:r w:rsidR="001A5E62" w:rsidRPr="00EB5B4D">
              <w:rPr>
                <w:b/>
                <w:sz w:val="22"/>
              </w:rPr>
              <w:t xml:space="preserve"> PSSM</w:t>
            </w:r>
            <w:r w:rsidR="001A5E62" w:rsidRPr="00EB5B4D">
              <w:rPr>
                <w:sz w:val="22"/>
              </w:rPr>
              <w:t xml:space="preserve">, </w:t>
            </w:r>
            <w:r w:rsidRPr="00EB5B4D">
              <w:rPr>
                <w:sz w:val="22"/>
              </w:rPr>
              <w:t>n</w:t>
            </w:r>
            <w:r w:rsidR="001A5E62" w:rsidRPr="00EB5B4D">
              <w:rPr>
                <w:sz w:val="22"/>
              </w:rPr>
              <w:t xml:space="preserve">et </w:t>
            </w:r>
            <w:r w:rsidRPr="00EB5B4D">
              <w:rPr>
                <w:sz w:val="22"/>
              </w:rPr>
              <w:t>c</w:t>
            </w:r>
            <w:r w:rsidR="001A5E62" w:rsidRPr="00EB5B4D">
              <w:rPr>
                <w:sz w:val="22"/>
              </w:rPr>
              <w:t xml:space="preserve">harges, </w:t>
            </w:r>
            <w:r w:rsidRPr="00EB5B4D">
              <w:rPr>
                <w:sz w:val="22"/>
              </w:rPr>
              <w:t>h</w:t>
            </w:r>
            <w:r w:rsidR="001A5E62" w:rsidRPr="00EB5B4D">
              <w:rPr>
                <w:sz w:val="22"/>
              </w:rPr>
              <w:t xml:space="preserve">ydrophobic </w:t>
            </w:r>
            <w:r w:rsidR="00B808F3">
              <w:rPr>
                <w:sz w:val="22"/>
              </w:rPr>
              <w:t xml:space="preserve">and </w:t>
            </w:r>
            <w:r w:rsidRPr="00EB5B4D">
              <w:rPr>
                <w:sz w:val="22"/>
              </w:rPr>
              <w:t>s</w:t>
            </w:r>
            <w:r w:rsidR="001A5E62" w:rsidRPr="00EB5B4D">
              <w:rPr>
                <w:sz w:val="22"/>
              </w:rPr>
              <w:t xml:space="preserve">ide </w:t>
            </w:r>
            <w:r w:rsidRPr="00EB5B4D">
              <w:rPr>
                <w:sz w:val="22"/>
              </w:rPr>
              <w:t>c</w:t>
            </w:r>
            <w:r w:rsidR="001A5E62" w:rsidRPr="00EB5B4D">
              <w:rPr>
                <w:sz w:val="22"/>
              </w:rPr>
              <w:t xml:space="preserve">hain </w:t>
            </w:r>
            <w:r w:rsidRPr="00EB5B4D">
              <w:rPr>
                <w:sz w:val="22"/>
              </w:rPr>
              <w:t>m</w:t>
            </w:r>
            <w:r w:rsidR="001A5E62" w:rsidRPr="00EB5B4D">
              <w:rPr>
                <w:sz w:val="22"/>
              </w:rPr>
              <w:t>ass</w:t>
            </w:r>
          </w:p>
        </w:tc>
        <w:tc>
          <w:tcPr>
            <w:tcW w:w="2683" w:type="dxa"/>
            <w:shd w:val="clear" w:color="auto" w:fill="auto"/>
          </w:tcPr>
          <w:p w14:paraId="7E964213" w14:textId="1CBBDF86" w:rsidR="001A5E62" w:rsidRPr="00EB5B4D" w:rsidRDefault="001A5E62" w:rsidP="000D2AAD">
            <w:pPr>
              <w:spacing w:beforeLines="50" w:before="120" w:afterLines="50"/>
              <w:rPr>
                <w:sz w:val="22"/>
              </w:rPr>
            </w:pPr>
            <w:r w:rsidRPr="00EB5B4D">
              <w:rPr>
                <w:sz w:val="22"/>
              </w:rPr>
              <w:fldChar w:fldCharType="begin">
                <w:fldData xml:space="preserve">PEVuZE5vdGU+PENpdGU+PEF1dGhvcj5IdWFuZzwvQXV0aG9yPjxZZWFyPjIwMTM8L1llYXI+PFJl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</w:fldData>
              </w:fldChar>
            </w:r>
            <w:r w:rsidRPr="00EB5B4D">
              <w:rPr>
                <w:sz w:val="22"/>
              </w:rPr>
              <w:instrText xml:space="preserve"> ADDIN EN.CITE </w:instrText>
            </w:r>
            <w:r w:rsidRPr="00EB5B4D">
              <w:rPr>
                <w:sz w:val="22"/>
              </w:rPr>
              <w:fldChar w:fldCharType="begin">
                <w:fldData xml:space="preserve">PEVuZE5vdGU+PENpdGU+PEF1dGhvcj5IdWFuZzwvQXV0aG9yPjxZZWFyPjIwMTM8L1llYXI+PFJl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</w:fldData>
              </w:fldChar>
            </w:r>
            <w:r w:rsidRPr="00EB5B4D">
              <w:rPr>
                <w:sz w:val="22"/>
              </w:rPr>
              <w:instrText xml:space="preserve"> ADDIN EN.CITE.DATA </w:instrText>
            </w:r>
            <w:r w:rsidRPr="00EB5B4D">
              <w:rPr>
                <w:sz w:val="22"/>
              </w:rPr>
            </w:r>
            <w:r w:rsidRPr="00EB5B4D">
              <w:rPr>
                <w:sz w:val="22"/>
              </w:rPr>
              <w:fldChar w:fldCharType="end"/>
            </w:r>
            <w:r w:rsidRPr="00EB5B4D">
              <w:rPr>
                <w:sz w:val="22"/>
              </w:rPr>
            </w:r>
            <w:r w:rsidRPr="00EB5B4D">
              <w:rPr>
                <w:sz w:val="22"/>
              </w:rPr>
              <w:fldChar w:fldCharType="separate"/>
            </w:r>
            <w:r w:rsidRPr="00EB5B4D">
              <w:rPr>
                <w:noProof/>
                <w:sz w:val="22"/>
              </w:rPr>
              <w:t>(</w:t>
            </w:r>
            <w:hyperlink w:anchor="_ENREF_29" w:tooltip="Huang, 2013 #97" w:history="1">
              <w:r w:rsidR="000D2AAD" w:rsidRPr="00EB5B4D">
                <w:rPr>
                  <w:noProof/>
                  <w:sz w:val="22"/>
                </w:rPr>
                <w:t>Huang and Chen, 2013</w:t>
              </w:r>
            </w:hyperlink>
            <w:r w:rsidRPr="00EB5B4D">
              <w:rPr>
                <w:noProof/>
                <w:sz w:val="22"/>
              </w:rPr>
              <w:t>)</w:t>
            </w:r>
            <w:r w:rsidRPr="00EB5B4D">
              <w:rPr>
                <w:sz w:val="22"/>
              </w:rPr>
              <w:fldChar w:fldCharType="end"/>
            </w:r>
          </w:p>
        </w:tc>
      </w:tr>
      <w:tr w:rsidR="00F03FF4" w:rsidRPr="000443FA" w14:paraId="5EB29BEF" w14:textId="77777777" w:rsidTr="00471586">
        <w:trPr>
          <w:trHeight w:val="521"/>
          <w:jc w:val="center"/>
        </w:trPr>
        <w:tc>
          <w:tcPr>
            <w:tcW w:w="1741" w:type="dxa"/>
            <w:vMerge w:val="restart"/>
            <w:shd w:val="clear" w:color="auto" w:fill="auto"/>
          </w:tcPr>
          <w:p w14:paraId="57558BAA" w14:textId="1BDA1869" w:rsidR="004569BC" w:rsidRPr="00E17A64" w:rsidRDefault="00DB1AAC" w:rsidP="000C329B">
            <w:pPr>
              <w:spacing w:beforeLines="50" w:before="120" w:afterLines="50"/>
              <w:ind w:left="110" w:hangingChars="50" w:hanging="110"/>
              <w:rPr>
                <w:b/>
                <w:sz w:val="22"/>
              </w:rPr>
            </w:pPr>
            <w:bookmarkStart w:id="79" w:name="OLE_LINK118"/>
            <w:bookmarkStart w:id="80" w:name="OLE_LINK119"/>
            <w:r>
              <w:rPr>
                <w:b/>
                <w:sz w:val="22"/>
              </w:rPr>
              <w:t>P</w:t>
            </w:r>
            <w:r w:rsidRPr="00E17A64">
              <w:rPr>
                <w:b/>
                <w:sz w:val="22"/>
              </w:rPr>
              <w:t>rediction</w:t>
            </w:r>
            <w:r w:rsidR="00D217A5">
              <w:rPr>
                <w:rFonts w:hint="eastAsia"/>
                <w:b/>
                <w:sz w:val="22"/>
              </w:rPr>
              <w:t xml:space="preserve"> </w:t>
            </w:r>
            <w:r>
              <w:rPr>
                <w:b/>
                <w:sz w:val="22"/>
              </w:rPr>
              <w:t>of</w:t>
            </w:r>
            <w:r w:rsidRPr="00E17A64">
              <w:rPr>
                <w:b/>
                <w:sz w:val="22"/>
              </w:rPr>
              <w:t xml:space="preserve"> </w:t>
            </w:r>
            <w:r w:rsidR="004569BC" w:rsidRPr="00E17A64">
              <w:rPr>
                <w:b/>
                <w:sz w:val="22"/>
              </w:rPr>
              <w:t>DNA-binding</w:t>
            </w:r>
            <w:bookmarkEnd w:id="79"/>
            <w:bookmarkEnd w:id="80"/>
            <w:r w:rsidR="003A7C7A">
              <w:rPr>
                <w:b/>
                <w:sz w:val="22"/>
              </w:rPr>
              <w:t xml:space="preserve"> sites</w:t>
            </w:r>
          </w:p>
        </w:tc>
        <w:tc>
          <w:tcPr>
            <w:tcW w:w="7059" w:type="dxa"/>
            <w:shd w:val="clear" w:color="auto" w:fill="auto"/>
          </w:tcPr>
          <w:p w14:paraId="07DBE735" w14:textId="77777777" w:rsidR="004569BC" w:rsidRPr="00E17A64" w:rsidRDefault="004569BC" w:rsidP="0071440B">
            <w:pPr>
              <w:spacing w:beforeLines="50" w:before="120" w:afterLines="50"/>
              <w:rPr>
                <w:b/>
                <w:sz w:val="22"/>
              </w:rPr>
            </w:pPr>
            <w:r w:rsidRPr="00E17A64">
              <w:rPr>
                <w:b/>
                <w:sz w:val="22"/>
              </w:rPr>
              <w:t>PSSM</w:t>
            </w:r>
          </w:p>
        </w:tc>
        <w:tc>
          <w:tcPr>
            <w:tcW w:w="2683" w:type="dxa"/>
            <w:shd w:val="clear" w:color="auto" w:fill="auto"/>
          </w:tcPr>
          <w:p w14:paraId="1A4185B1" w14:textId="0407CB0F" w:rsidR="004569BC" w:rsidRPr="00E17A64" w:rsidRDefault="004569BC" w:rsidP="000D2AAD">
            <w:pPr>
              <w:spacing w:beforeLines="50" w:before="120" w:afterLines="50"/>
              <w:rPr>
                <w:sz w:val="22"/>
              </w:rPr>
            </w:pPr>
            <w:r w:rsidRPr="00E17A64">
              <w:rPr>
                <w:sz w:val="22"/>
              </w:rPr>
              <w:fldChar w:fldCharType="begin">
                <w:fldData xml:space="preserve">PEVuZE5vdGU+PENpdGU+PEF1dGhvcj5BaG1hZDwvQXV0aG9yPjxZZWFyPjIwMDU8L1llYXI+PFJl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</w:fldData>
              </w:fldChar>
            </w:r>
            <w:r w:rsidRPr="00E17A64">
              <w:rPr>
                <w:sz w:val="22"/>
              </w:rPr>
              <w:instrText xml:space="preserve"> ADDIN EN.CITE </w:instrText>
            </w:r>
            <w:r w:rsidRPr="00E17A64">
              <w:rPr>
                <w:sz w:val="22"/>
              </w:rPr>
              <w:fldChar w:fldCharType="begin">
                <w:fldData xml:space="preserve">PEVuZE5vdGU+PENpdGU+PEF1dGhvcj5BaG1hZDwvQXV0aG9yPjxZZWFyPjIwMDU8L1llYXI+PFJl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</w:fldData>
              </w:fldChar>
            </w:r>
            <w:r w:rsidRPr="00E17A64">
              <w:rPr>
                <w:sz w:val="22"/>
              </w:rPr>
              <w:instrText xml:space="preserve"> ADDIN EN.CITE.DATA </w:instrText>
            </w:r>
            <w:r w:rsidRPr="00E17A64">
              <w:rPr>
                <w:sz w:val="22"/>
              </w:rPr>
            </w:r>
            <w:r w:rsidRPr="00E17A64">
              <w:rPr>
                <w:sz w:val="22"/>
              </w:rPr>
              <w:fldChar w:fldCharType="end"/>
            </w:r>
            <w:r w:rsidRPr="00E17A64">
              <w:rPr>
                <w:sz w:val="22"/>
              </w:rPr>
            </w:r>
            <w:r w:rsidRPr="00E17A64">
              <w:rPr>
                <w:sz w:val="22"/>
              </w:rPr>
              <w:fldChar w:fldCharType="separate"/>
            </w:r>
            <w:r w:rsidRPr="00E17A64">
              <w:rPr>
                <w:noProof/>
                <w:sz w:val="22"/>
              </w:rPr>
              <w:t>(</w:t>
            </w:r>
            <w:hyperlink w:anchor="_ENREF_1" w:tooltip="Ahmad, 2005 #328" w:history="1">
              <w:r w:rsidR="000D2AAD" w:rsidRPr="00E17A64">
                <w:rPr>
                  <w:noProof/>
                  <w:sz w:val="22"/>
                </w:rPr>
                <w:t>Ahmad and Sarai, 2005</w:t>
              </w:r>
            </w:hyperlink>
            <w:r w:rsidRPr="00E17A64">
              <w:rPr>
                <w:noProof/>
                <w:sz w:val="22"/>
              </w:rPr>
              <w:t>)</w:t>
            </w:r>
            <w:r w:rsidRPr="00E17A64">
              <w:rPr>
                <w:sz w:val="22"/>
              </w:rPr>
              <w:fldChar w:fldCharType="end"/>
            </w:r>
          </w:p>
        </w:tc>
      </w:tr>
      <w:tr w:rsidR="00F03FF4" w:rsidRPr="000443FA" w14:paraId="182E53AA" w14:textId="77777777" w:rsidTr="00471586">
        <w:trPr>
          <w:jc w:val="center"/>
        </w:trPr>
        <w:tc>
          <w:tcPr>
            <w:tcW w:w="1741" w:type="dxa"/>
            <w:vMerge/>
            <w:shd w:val="clear" w:color="auto" w:fill="auto"/>
          </w:tcPr>
          <w:p w14:paraId="0515085A" w14:textId="77777777" w:rsidR="006E3984" w:rsidRPr="00E17A64" w:rsidRDefault="006E3984" w:rsidP="0071440B">
            <w:pPr>
              <w:spacing w:beforeLines="50" w:before="120" w:afterLines="50"/>
              <w:rPr>
                <w:b/>
                <w:sz w:val="22"/>
                <w:highlight w:val="yellow"/>
              </w:rPr>
            </w:pPr>
          </w:p>
        </w:tc>
        <w:tc>
          <w:tcPr>
            <w:tcW w:w="7059" w:type="dxa"/>
            <w:shd w:val="clear" w:color="auto" w:fill="auto"/>
          </w:tcPr>
          <w:p w14:paraId="12EE2716" w14:textId="77777777" w:rsidR="006E3984" w:rsidRPr="00E17A64" w:rsidRDefault="00F72B45" w:rsidP="0071440B">
            <w:pPr>
              <w:spacing w:beforeLines="50" w:before="120" w:afterLines="50"/>
              <w:rPr>
                <w:b/>
                <w:sz w:val="22"/>
              </w:rPr>
            </w:pPr>
            <w:r w:rsidRPr="00E17A64">
              <w:rPr>
                <w:sz w:val="22"/>
              </w:rPr>
              <w:t>biochemical descriptors</w:t>
            </w:r>
            <w:r w:rsidR="00B808F3">
              <w:rPr>
                <w:sz w:val="22"/>
              </w:rPr>
              <w:t xml:space="preserve"> and </w:t>
            </w:r>
            <w:r w:rsidRPr="00E17A64">
              <w:rPr>
                <w:b/>
                <w:sz w:val="22"/>
              </w:rPr>
              <w:t>PSSM</w:t>
            </w:r>
          </w:p>
        </w:tc>
        <w:tc>
          <w:tcPr>
            <w:tcW w:w="2683" w:type="dxa"/>
            <w:shd w:val="clear" w:color="auto" w:fill="auto"/>
          </w:tcPr>
          <w:p w14:paraId="555E27EB" w14:textId="3E880523" w:rsidR="006E3984" w:rsidRPr="00E17A64" w:rsidRDefault="00173880" w:rsidP="000D2AAD">
            <w:pPr>
              <w:spacing w:beforeLines="50" w:before="120" w:afterLines="50"/>
              <w:rPr>
                <w:sz w:val="22"/>
              </w:rPr>
            </w:pPr>
            <w:r w:rsidRPr="00E17A64">
              <w:rPr>
                <w:sz w:val="22"/>
              </w:rPr>
              <w:fldChar w:fldCharType="begin">
                <w:fldData xml:space="preserve">PEVuZE5vdGU+PENpdGU+PEF1dGhvcj5XYW5nPC9BdXRob3I+PFllYXI+MjAxMDwvWWVhcj48UmVj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==
</w:fldData>
              </w:fldChar>
            </w:r>
            <w:r w:rsidRPr="00E17A64">
              <w:rPr>
                <w:sz w:val="22"/>
              </w:rPr>
              <w:instrText xml:space="preserve"> ADDIN EN.CITE </w:instrText>
            </w:r>
            <w:r w:rsidRPr="00E17A64">
              <w:rPr>
                <w:sz w:val="22"/>
              </w:rPr>
              <w:fldChar w:fldCharType="begin">
                <w:fldData xml:space="preserve">PEVuZE5vdGU+PENpdGU+PEF1dGhvcj5XYW5nPC9BdXRob3I+PFllYXI+MjAxMDwvWWVhcj48UmVj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==
</w:fldData>
              </w:fldChar>
            </w:r>
            <w:r w:rsidRPr="00E17A64">
              <w:rPr>
                <w:sz w:val="22"/>
              </w:rPr>
              <w:instrText xml:space="preserve"> ADDIN EN.CITE.DATA </w:instrText>
            </w:r>
            <w:r w:rsidRPr="00E17A64">
              <w:rPr>
                <w:sz w:val="22"/>
              </w:rPr>
            </w:r>
            <w:r w:rsidRPr="00E17A64">
              <w:rPr>
                <w:sz w:val="22"/>
              </w:rPr>
              <w:fldChar w:fldCharType="end"/>
            </w:r>
            <w:r w:rsidRPr="00E17A64">
              <w:rPr>
                <w:sz w:val="22"/>
              </w:rPr>
            </w:r>
            <w:r w:rsidRPr="00E17A64">
              <w:rPr>
                <w:sz w:val="22"/>
              </w:rPr>
              <w:fldChar w:fldCharType="separate"/>
            </w:r>
            <w:r w:rsidRPr="00E17A64">
              <w:rPr>
                <w:noProof/>
                <w:sz w:val="22"/>
              </w:rPr>
              <w:t>(</w:t>
            </w:r>
            <w:hyperlink w:anchor="_ENREF_65" w:tooltip="Wang, 2010 #191" w:history="1">
              <w:r w:rsidR="000D2AAD" w:rsidRPr="00E17A64">
                <w:rPr>
                  <w:noProof/>
                  <w:sz w:val="22"/>
                </w:rPr>
                <w:t>Wang, et al., 2010</w:t>
              </w:r>
            </w:hyperlink>
            <w:r w:rsidRPr="00E17A64">
              <w:rPr>
                <w:noProof/>
                <w:sz w:val="22"/>
              </w:rPr>
              <w:t>)</w:t>
            </w:r>
            <w:r w:rsidRPr="00E17A64">
              <w:rPr>
                <w:sz w:val="22"/>
              </w:rPr>
              <w:fldChar w:fldCharType="end"/>
            </w:r>
          </w:p>
        </w:tc>
      </w:tr>
      <w:tr w:rsidR="00F03FF4" w:rsidRPr="000443FA" w14:paraId="44B48348" w14:textId="77777777" w:rsidTr="00471586">
        <w:trPr>
          <w:jc w:val="center"/>
        </w:trPr>
        <w:tc>
          <w:tcPr>
            <w:tcW w:w="1741" w:type="dxa"/>
            <w:vMerge/>
            <w:shd w:val="clear" w:color="auto" w:fill="auto"/>
          </w:tcPr>
          <w:p w14:paraId="444C6CCF" w14:textId="77777777" w:rsidR="00E53CBC" w:rsidRPr="00E17A64" w:rsidRDefault="00E53CBC" w:rsidP="0071440B">
            <w:pPr>
              <w:spacing w:beforeLines="50" w:before="120" w:afterLines="50"/>
              <w:rPr>
                <w:b/>
                <w:sz w:val="22"/>
                <w:highlight w:val="yellow"/>
              </w:rPr>
            </w:pPr>
          </w:p>
        </w:tc>
        <w:tc>
          <w:tcPr>
            <w:tcW w:w="7059" w:type="dxa"/>
            <w:shd w:val="clear" w:color="auto" w:fill="auto"/>
          </w:tcPr>
          <w:p w14:paraId="42F7290D" w14:textId="77777777" w:rsidR="00E53CBC" w:rsidRPr="00E17A64" w:rsidRDefault="00AD016D" w:rsidP="0071440B">
            <w:pPr>
              <w:spacing w:beforeLines="50" w:before="120" w:afterLines="50"/>
              <w:rPr>
                <w:sz w:val="22"/>
              </w:rPr>
            </w:pPr>
            <w:r w:rsidRPr="00E17A64">
              <w:rPr>
                <w:sz w:val="22"/>
              </w:rPr>
              <w:t>AAC, DPC</w:t>
            </w:r>
            <w:r w:rsidR="00B808F3">
              <w:rPr>
                <w:sz w:val="22"/>
              </w:rPr>
              <w:t xml:space="preserve"> and</w:t>
            </w:r>
            <w:r w:rsidRPr="00E17A64">
              <w:rPr>
                <w:sz w:val="22"/>
              </w:rPr>
              <w:t xml:space="preserve"> </w:t>
            </w:r>
            <w:r w:rsidR="001D3CDA" w:rsidRPr="00E17A64">
              <w:rPr>
                <w:b/>
                <w:sz w:val="22"/>
              </w:rPr>
              <w:t>PSSM</w:t>
            </w:r>
          </w:p>
        </w:tc>
        <w:tc>
          <w:tcPr>
            <w:tcW w:w="2683" w:type="dxa"/>
            <w:shd w:val="clear" w:color="auto" w:fill="auto"/>
          </w:tcPr>
          <w:p w14:paraId="1EEEA820" w14:textId="57F9D5E5" w:rsidR="00E53CBC" w:rsidRPr="00E17A64" w:rsidRDefault="007320A2" w:rsidP="000D2AAD">
            <w:pPr>
              <w:spacing w:beforeLines="50" w:before="120" w:afterLines="50"/>
              <w:rPr>
                <w:sz w:val="22"/>
              </w:rPr>
            </w:pPr>
            <w:r w:rsidRPr="00E17A64">
              <w:rPr>
                <w:sz w:val="22"/>
              </w:rPr>
              <w:fldChar w:fldCharType="begin">
                <w:fldData xml:space="preserve">PEVuZE5vdGU+PENpdGU+PEF1dGhvcj5LdW1hcjwvQXV0aG9yPjxZZWFyPjIwMDc8L1llYXI+PFJl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==
</w:fldData>
              </w:fldChar>
            </w:r>
            <w:r w:rsidRPr="00E17A64">
              <w:rPr>
                <w:sz w:val="22"/>
              </w:rPr>
              <w:instrText xml:space="preserve"> ADDIN EN.CITE </w:instrText>
            </w:r>
            <w:r w:rsidRPr="00E17A64">
              <w:rPr>
                <w:sz w:val="22"/>
              </w:rPr>
              <w:fldChar w:fldCharType="begin">
                <w:fldData xml:space="preserve">PEVuZE5vdGU+PENpdGU+PEF1dGhvcj5LdW1hcjwvQXV0aG9yPjxZZWFyPjIwMDc8L1llYXI+PFJl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==
</w:fldData>
              </w:fldChar>
            </w:r>
            <w:r w:rsidRPr="00E17A64">
              <w:rPr>
                <w:sz w:val="22"/>
              </w:rPr>
              <w:instrText xml:space="preserve"> ADDIN EN.CITE.DATA </w:instrText>
            </w:r>
            <w:r w:rsidRPr="00E17A64">
              <w:rPr>
                <w:sz w:val="22"/>
              </w:rPr>
            </w:r>
            <w:r w:rsidRPr="00E17A64">
              <w:rPr>
                <w:sz w:val="22"/>
              </w:rPr>
              <w:fldChar w:fldCharType="end"/>
            </w:r>
            <w:r w:rsidRPr="00E17A64">
              <w:rPr>
                <w:sz w:val="22"/>
              </w:rPr>
            </w:r>
            <w:r w:rsidRPr="00E17A64">
              <w:rPr>
                <w:sz w:val="22"/>
              </w:rPr>
              <w:fldChar w:fldCharType="separate"/>
            </w:r>
            <w:r w:rsidRPr="00E17A64">
              <w:rPr>
                <w:noProof/>
                <w:sz w:val="22"/>
              </w:rPr>
              <w:t>(</w:t>
            </w:r>
            <w:hyperlink w:anchor="_ENREF_39" w:tooltip="Kumar, 2007 #270" w:history="1">
              <w:r w:rsidR="000D2AAD" w:rsidRPr="00E17A64">
                <w:rPr>
                  <w:noProof/>
                  <w:sz w:val="22"/>
                </w:rPr>
                <w:t>Kumar, et al., 2007</w:t>
              </w:r>
            </w:hyperlink>
            <w:r w:rsidRPr="00E17A64">
              <w:rPr>
                <w:noProof/>
                <w:sz w:val="22"/>
              </w:rPr>
              <w:t>)</w:t>
            </w:r>
            <w:r w:rsidRPr="00E17A64">
              <w:rPr>
                <w:sz w:val="22"/>
              </w:rPr>
              <w:fldChar w:fldCharType="end"/>
            </w:r>
          </w:p>
        </w:tc>
      </w:tr>
      <w:tr w:rsidR="00F03FF4" w:rsidRPr="000443FA" w14:paraId="6847291A" w14:textId="77777777" w:rsidTr="00471586">
        <w:trPr>
          <w:jc w:val="center"/>
        </w:trPr>
        <w:tc>
          <w:tcPr>
            <w:tcW w:w="1741" w:type="dxa"/>
            <w:vMerge/>
            <w:shd w:val="clear" w:color="auto" w:fill="auto"/>
          </w:tcPr>
          <w:p w14:paraId="5C1D28B6" w14:textId="77777777" w:rsidR="00054232" w:rsidRPr="00E17A64" w:rsidRDefault="00054232" w:rsidP="0071440B">
            <w:pPr>
              <w:spacing w:beforeLines="50" w:before="120" w:afterLines="50"/>
              <w:rPr>
                <w:b/>
                <w:sz w:val="22"/>
                <w:highlight w:val="yellow"/>
              </w:rPr>
            </w:pPr>
          </w:p>
        </w:tc>
        <w:tc>
          <w:tcPr>
            <w:tcW w:w="7059" w:type="dxa"/>
            <w:shd w:val="clear" w:color="auto" w:fill="auto"/>
          </w:tcPr>
          <w:p w14:paraId="65AFB9DD" w14:textId="77777777" w:rsidR="00054232" w:rsidRPr="00E17A64" w:rsidRDefault="005E7DA2" w:rsidP="0071440B">
            <w:pPr>
              <w:spacing w:beforeLines="50" w:before="120" w:afterLines="50"/>
              <w:rPr>
                <w:b/>
                <w:sz w:val="22"/>
              </w:rPr>
            </w:pPr>
            <w:r w:rsidRPr="00E17A64">
              <w:rPr>
                <w:sz w:val="22"/>
              </w:rPr>
              <w:t>p</w:t>
            </w:r>
            <w:r w:rsidR="007F281B" w:rsidRPr="00E17A64">
              <w:rPr>
                <w:sz w:val="22"/>
              </w:rPr>
              <w:t>hysicochemical</w:t>
            </w:r>
            <w:r w:rsidRPr="00E17A64">
              <w:rPr>
                <w:sz w:val="22"/>
              </w:rPr>
              <w:t xml:space="preserve"> descriptors</w:t>
            </w:r>
            <w:r w:rsidR="007F281B" w:rsidRPr="00E17A64">
              <w:rPr>
                <w:sz w:val="22"/>
              </w:rPr>
              <w:t>, biochemical descriptors</w:t>
            </w:r>
            <w:r w:rsidR="00B808F3">
              <w:rPr>
                <w:sz w:val="22"/>
              </w:rPr>
              <w:t xml:space="preserve"> and</w:t>
            </w:r>
            <w:r w:rsidR="007F281B" w:rsidRPr="00E17A64">
              <w:rPr>
                <w:sz w:val="22"/>
              </w:rPr>
              <w:t xml:space="preserve"> </w:t>
            </w:r>
            <w:r w:rsidR="007F281B" w:rsidRPr="00E17A64">
              <w:rPr>
                <w:b/>
                <w:sz w:val="22"/>
              </w:rPr>
              <w:t>PSSM</w:t>
            </w:r>
          </w:p>
        </w:tc>
        <w:tc>
          <w:tcPr>
            <w:tcW w:w="2683" w:type="dxa"/>
            <w:shd w:val="clear" w:color="auto" w:fill="auto"/>
          </w:tcPr>
          <w:p w14:paraId="217A34C5" w14:textId="596D6DA4" w:rsidR="00054232" w:rsidRPr="00E17A64" w:rsidRDefault="007F281B" w:rsidP="000D2AAD">
            <w:pPr>
              <w:spacing w:beforeLines="50" w:before="120" w:afterLines="50"/>
              <w:rPr>
                <w:sz w:val="22"/>
              </w:rPr>
            </w:pPr>
            <w:r w:rsidRPr="00E17A64">
              <w:rPr>
                <w:sz w:val="22"/>
              </w:rPr>
              <w:fldChar w:fldCharType="begin">
                <w:fldData xml:space="preserve">PEVuZE5vdGU+PENpdGU+PEF1dGhvcj5IdWFuZzwvQXV0aG9yPjxZZWFyPjIwMTE8L1llYXI+PFJl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</w:fldData>
              </w:fldChar>
            </w:r>
            <w:r w:rsidRPr="00E17A64">
              <w:rPr>
                <w:sz w:val="22"/>
              </w:rPr>
              <w:instrText xml:space="preserve"> ADDIN EN.CITE </w:instrText>
            </w:r>
            <w:r w:rsidRPr="00E17A64">
              <w:rPr>
                <w:sz w:val="22"/>
              </w:rPr>
              <w:fldChar w:fldCharType="begin">
                <w:fldData xml:space="preserve">PEVuZE5vdGU+PENpdGU+PEF1dGhvcj5IdWFuZzwvQXV0aG9yPjxZZWFyPjIwMTE8L1llYXI+PFJl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</w:fldData>
              </w:fldChar>
            </w:r>
            <w:r w:rsidRPr="00E17A64">
              <w:rPr>
                <w:sz w:val="22"/>
              </w:rPr>
              <w:instrText xml:space="preserve"> ADDIN EN.CITE.DATA </w:instrText>
            </w:r>
            <w:r w:rsidRPr="00E17A64">
              <w:rPr>
                <w:sz w:val="22"/>
              </w:rPr>
            </w:r>
            <w:r w:rsidRPr="00E17A64">
              <w:rPr>
                <w:sz w:val="22"/>
              </w:rPr>
              <w:fldChar w:fldCharType="end"/>
            </w:r>
            <w:r w:rsidRPr="00E17A64">
              <w:rPr>
                <w:sz w:val="22"/>
              </w:rPr>
            </w:r>
            <w:r w:rsidRPr="00E17A64">
              <w:rPr>
                <w:sz w:val="22"/>
              </w:rPr>
              <w:fldChar w:fldCharType="separate"/>
            </w:r>
            <w:r w:rsidRPr="00E17A64">
              <w:rPr>
                <w:noProof/>
                <w:sz w:val="22"/>
              </w:rPr>
              <w:t>(</w:t>
            </w:r>
            <w:hyperlink w:anchor="_ENREF_28" w:tooltip="Huang, 2011 #164" w:history="1">
              <w:r w:rsidR="000D2AAD" w:rsidRPr="00E17A64">
                <w:rPr>
                  <w:noProof/>
                  <w:sz w:val="22"/>
                </w:rPr>
                <w:t>Huang, et al., 2011</w:t>
              </w:r>
            </w:hyperlink>
            <w:r w:rsidRPr="00E17A64">
              <w:rPr>
                <w:noProof/>
                <w:sz w:val="22"/>
              </w:rPr>
              <w:t>)</w:t>
            </w:r>
            <w:r w:rsidRPr="00E17A64">
              <w:rPr>
                <w:sz w:val="22"/>
              </w:rPr>
              <w:fldChar w:fldCharType="end"/>
            </w:r>
          </w:p>
        </w:tc>
      </w:tr>
      <w:tr w:rsidR="00F03FF4" w:rsidRPr="000443FA" w14:paraId="3919E42A" w14:textId="77777777" w:rsidTr="00471586">
        <w:trPr>
          <w:jc w:val="center"/>
        </w:trPr>
        <w:tc>
          <w:tcPr>
            <w:tcW w:w="1741" w:type="dxa"/>
            <w:vMerge/>
            <w:shd w:val="clear" w:color="auto" w:fill="auto"/>
          </w:tcPr>
          <w:p w14:paraId="0D00CBDA" w14:textId="77777777" w:rsidR="004569BC" w:rsidRPr="00E17A64" w:rsidRDefault="004569BC" w:rsidP="0071440B">
            <w:pPr>
              <w:spacing w:beforeLines="50" w:before="120" w:afterLines="50"/>
              <w:rPr>
                <w:b/>
                <w:sz w:val="22"/>
              </w:rPr>
            </w:pPr>
          </w:p>
        </w:tc>
        <w:tc>
          <w:tcPr>
            <w:tcW w:w="7059" w:type="dxa"/>
            <w:shd w:val="clear" w:color="auto" w:fill="auto"/>
          </w:tcPr>
          <w:p w14:paraId="729911E8" w14:textId="77777777" w:rsidR="004569BC" w:rsidRPr="00E17A64" w:rsidRDefault="00415B1B" w:rsidP="0071440B">
            <w:pPr>
              <w:spacing w:beforeLines="50" w:before="120" w:afterLines="50"/>
              <w:rPr>
                <w:b/>
                <w:sz w:val="22"/>
              </w:rPr>
            </w:pPr>
            <w:r w:rsidRPr="00E17A64">
              <w:rPr>
                <w:sz w:val="22"/>
              </w:rPr>
              <w:t>b</w:t>
            </w:r>
            <w:r w:rsidR="004569BC" w:rsidRPr="00E17A64">
              <w:rPr>
                <w:sz w:val="22"/>
              </w:rPr>
              <w:t xml:space="preserve">inary </w:t>
            </w:r>
            <w:r w:rsidR="005C69CD" w:rsidRPr="00E17A64">
              <w:rPr>
                <w:sz w:val="22"/>
              </w:rPr>
              <w:t>p</w:t>
            </w:r>
            <w:r w:rsidR="004569BC" w:rsidRPr="00E17A64">
              <w:rPr>
                <w:sz w:val="22"/>
              </w:rPr>
              <w:t xml:space="preserve">rofile, BLOSUM62 </w:t>
            </w:r>
            <w:r w:rsidR="00B808F3">
              <w:rPr>
                <w:sz w:val="22"/>
              </w:rPr>
              <w:t xml:space="preserve">and </w:t>
            </w:r>
            <w:r w:rsidR="004569BC" w:rsidRPr="00E17A64">
              <w:rPr>
                <w:b/>
                <w:sz w:val="22"/>
              </w:rPr>
              <w:t>PSSM</w:t>
            </w:r>
          </w:p>
        </w:tc>
        <w:tc>
          <w:tcPr>
            <w:tcW w:w="2683" w:type="dxa"/>
            <w:shd w:val="clear" w:color="auto" w:fill="auto"/>
          </w:tcPr>
          <w:p w14:paraId="7550D575" w14:textId="2FA2A6E9" w:rsidR="004569BC" w:rsidRPr="00E17A64" w:rsidRDefault="004569BC" w:rsidP="000D2AAD">
            <w:pPr>
              <w:spacing w:beforeLines="50" w:before="120" w:afterLines="50"/>
              <w:rPr>
                <w:sz w:val="22"/>
              </w:rPr>
            </w:pPr>
            <w:r w:rsidRPr="00E17A64">
              <w:rPr>
                <w:sz w:val="22"/>
              </w:rPr>
              <w:fldChar w:fldCharType="begin"/>
            </w:r>
            <w:r w:rsidRPr="00E17A64">
              <w:rPr>
                <w:sz w:val="22"/>
              </w:rPr>
              <w:instrText xml:space="preserve"> ADDIN EN.CITE &lt;EndNote&gt;&lt;Cite&gt;&lt;Author&gt;Hwang&lt;/Author&gt;&lt;Year&gt;2007&lt;/Year&gt;&lt;RecNum&gt;293&lt;/RecNum&gt;&lt;DisplayText&gt;(Hwang, et al., 2007)&lt;/DisplayText&gt;&lt;record&gt;&lt;rec-number&gt;293&lt;/rec-number&gt;&lt;foreign-keys&gt;&lt;key app="EN" db-id="wxswdse9azxtsie5xr9xv5tketed2sxdptrr"&gt;293&lt;/key&gt;&lt;key app="ENWeb" db-id=""&gt;0&lt;/key&gt;&lt;/foreign-keys&gt;&lt;ref-type name="Journal Article"&gt;17&lt;/ref-type&gt;&lt;contributors&gt;&lt;authors&gt;&lt;author&gt;Hwang, S.&lt;/author&gt;&lt;author&gt;Gou, Z.&lt;/author&gt;&lt;author&gt;Kuznetsov, I. B.&lt;/author&gt;&lt;/authors&gt;&lt;/contributors&gt;&lt;auth-address&gt;Gen*NY*Sis Center for Excellence in Cancer Genomics, Department of Epidemiology and Biostatistics, One Discovery Drive, University at Albany, Rensselaer, NY 12144, USA.&lt;/auth-address&gt;&lt;titles&gt;&lt;title&gt;DP-Bind: a web server for sequence-based prediction of DNA-binding residues in DNA-binding proteins&lt;/title&gt;&lt;secondary-title&gt;Bioinformatics&lt;/secondary-title&gt;&lt;alt-title&gt;Bioinformatics&lt;/alt-title&gt;&lt;/titles&gt;&lt;periodical&gt;&lt;full-title&gt;Bioinformatics&lt;/full-title&gt;&lt;abbr-1&gt;Bioinformatics&lt;/abbr-1&gt;&lt;/periodical&gt;&lt;alt-periodical&gt;&lt;full-title&gt;Bioinformatics&lt;/full-title&gt;&lt;abbr-1&gt;Bioinformatics&lt;/abbr-1&gt;&lt;/alt-periodical&gt;&lt;pages&gt;634-6&lt;/pages&gt;&lt;volume&gt;23&lt;/volume&gt;&lt;number&gt;5&lt;/number&gt;&lt;keywords&gt;&lt;keyword&gt;*Artificial Intelligence&lt;/keyword&gt;&lt;keyword&gt;Base Sequence&lt;/keyword&gt;&lt;keyword&gt;Binding Sites&lt;/keyword&gt;&lt;keyword&gt;Computational Biology&lt;/keyword&gt;&lt;keyword&gt;Computers&lt;/keyword&gt;&lt;keyword&gt;DNA-Binding Proteins/*chemistry/metabolism&lt;/keyword&gt;&lt;keyword&gt;Internet&lt;/keyword&gt;&lt;keyword&gt;Logistic Models&lt;/keyword&gt;&lt;keyword&gt;Sequence Analysis, Protein/*methods&lt;/keyword&gt;&lt;keyword&gt;*Software&lt;/keyword&gt;&lt;/keywords&gt;&lt;dates&gt;&lt;year&gt;2007&lt;/year&gt;&lt;pub-dates&gt;&lt;date&gt;Mar 1&lt;/date&gt;&lt;/pub-dates&gt;&lt;/dates&gt;&lt;isbn&gt;1367-4811 (Electronic)&amp;#xD;1367-4803 (Linking)&lt;/isbn&gt;&lt;accession-num&gt;17237068&lt;/accession-num&gt;&lt;urls&gt;&lt;related-urls&gt;&lt;url&gt;http://www.ncbi.nlm.nih.gov/pubmed/17237068&lt;/url&gt;&lt;url&gt;http://bioinformatics.oxfordjournals.org/content/23/5/634.full.pdf&lt;/url&gt;&lt;/related-urls&gt;&lt;/urls&gt;&lt;electronic-resource-num&gt;10.1093/bioinformatics/btl672&lt;/electronic-resource-num&gt;&lt;/record&gt;&lt;/Cite&gt;&lt;/EndNote&gt;</w:instrText>
            </w:r>
            <w:r w:rsidRPr="00E17A64">
              <w:rPr>
                <w:sz w:val="22"/>
              </w:rPr>
              <w:fldChar w:fldCharType="separate"/>
            </w:r>
            <w:r w:rsidRPr="00E17A64">
              <w:rPr>
                <w:noProof/>
                <w:sz w:val="22"/>
              </w:rPr>
              <w:t>(</w:t>
            </w:r>
            <w:hyperlink w:anchor="_ENREF_30" w:tooltip="Hwang, 2007 #293" w:history="1">
              <w:r w:rsidR="000D2AAD" w:rsidRPr="00E17A64">
                <w:rPr>
                  <w:noProof/>
                  <w:sz w:val="22"/>
                </w:rPr>
                <w:t>Hwang, et al., 2007</w:t>
              </w:r>
            </w:hyperlink>
            <w:r w:rsidRPr="00E17A64">
              <w:rPr>
                <w:noProof/>
                <w:sz w:val="22"/>
              </w:rPr>
              <w:t>)</w:t>
            </w:r>
            <w:r w:rsidRPr="00E17A64">
              <w:rPr>
                <w:sz w:val="22"/>
              </w:rPr>
              <w:fldChar w:fldCharType="end"/>
            </w:r>
          </w:p>
        </w:tc>
      </w:tr>
      <w:tr w:rsidR="00F03FF4" w:rsidRPr="000443FA" w14:paraId="4D71FD5D" w14:textId="77777777" w:rsidTr="00471586">
        <w:trPr>
          <w:jc w:val="center"/>
        </w:trPr>
        <w:tc>
          <w:tcPr>
            <w:tcW w:w="1741" w:type="dxa"/>
            <w:vMerge w:val="restart"/>
            <w:shd w:val="clear" w:color="auto" w:fill="auto"/>
          </w:tcPr>
          <w:p w14:paraId="3152E012" w14:textId="119E8DC7" w:rsidR="00B9767B" w:rsidRPr="00E17A64" w:rsidRDefault="00DB1AAC" w:rsidP="000C329B">
            <w:pPr>
              <w:spacing w:beforeLines="50" w:before="120" w:afterLines="50"/>
              <w:ind w:left="110" w:hangingChars="50" w:hanging="110"/>
              <w:rPr>
                <w:b/>
                <w:sz w:val="22"/>
              </w:rPr>
            </w:pPr>
            <w:bookmarkStart w:id="81" w:name="OLE_LINK93"/>
            <w:bookmarkStart w:id="82" w:name="OLE_LINK94"/>
            <w:bookmarkStart w:id="83" w:name="OLE_LINK95"/>
            <w:bookmarkStart w:id="84" w:name="OLE_LINK96"/>
            <w:bookmarkStart w:id="85" w:name="OLE_LINK97"/>
            <w:bookmarkStart w:id="86" w:name="OLE_LINK98"/>
            <w:r>
              <w:rPr>
                <w:b/>
                <w:sz w:val="22"/>
              </w:rPr>
              <w:t>P</w:t>
            </w:r>
            <w:r w:rsidRPr="00E17A64">
              <w:rPr>
                <w:b/>
                <w:sz w:val="22"/>
              </w:rPr>
              <w:t xml:space="preserve">rediction </w:t>
            </w:r>
            <w:r>
              <w:rPr>
                <w:b/>
                <w:sz w:val="22"/>
              </w:rPr>
              <w:t xml:space="preserve">of </w:t>
            </w:r>
            <w:r w:rsidR="00B9767B" w:rsidRPr="00E17A64">
              <w:rPr>
                <w:b/>
                <w:sz w:val="22"/>
              </w:rPr>
              <w:t>RNA-binding</w:t>
            </w:r>
            <w:bookmarkEnd w:id="81"/>
            <w:bookmarkEnd w:id="82"/>
            <w:bookmarkEnd w:id="83"/>
            <w:bookmarkEnd w:id="84"/>
            <w:bookmarkEnd w:id="85"/>
            <w:bookmarkEnd w:id="86"/>
            <w:r w:rsidR="00B9767B" w:rsidRPr="00E17A64">
              <w:rPr>
                <w:b/>
                <w:sz w:val="22"/>
              </w:rPr>
              <w:t xml:space="preserve"> site</w:t>
            </w:r>
            <w:r w:rsidR="003A7C7A">
              <w:rPr>
                <w:b/>
                <w:sz w:val="22"/>
              </w:rPr>
              <w:t>s</w:t>
            </w:r>
            <w:r w:rsidR="00B9767B" w:rsidRPr="00E17A64">
              <w:rPr>
                <w:b/>
                <w:sz w:val="22"/>
              </w:rPr>
              <w:t xml:space="preserve"> </w:t>
            </w:r>
          </w:p>
        </w:tc>
        <w:tc>
          <w:tcPr>
            <w:tcW w:w="7059" w:type="dxa"/>
            <w:shd w:val="clear" w:color="auto" w:fill="auto"/>
          </w:tcPr>
          <w:p w14:paraId="536AF0F3" w14:textId="77777777" w:rsidR="00B9767B" w:rsidRPr="00E17A64" w:rsidRDefault="00B9767B" w:rsidP="0071440B">
            <w:pPr>
              <w:spacing w:beforeLines="50" w:before="120" w:afterLines="50"/>
              <w:rPr>
                <w:sz w:val="22"/>
              </w:rPr>
            </w:pPr>
            <w:r w:rsidRPr="00E17A64">
              <w:rPr>
                <w:b/>
                <w:sz w:val="22"/>
              </w:rPr>
              <w:t>PSSM</w:t>
            </w:r>
            <w:r w:rsidRPr="00E17A64">
              <w:rPr>
                <w:sz w:val="22"/>
              </w:rPr>
              <w:t xml:space="preserve">, </w:t>
            </w:r>
            <w:r w:rsidRPr="00E17A64">
              <w:rPr>
                <w:b/>
                <w:sz w:val="22"/>
              </w:rPr>
              <w:t>smoothed-PSSM</w:t>
            </w:r>
          </w:p>
        </w:tc>
        <w:tc>
          <w:tcPr>
            <w:tcW w:w="2683" w:type="dxa"/>
            <w:shd w:val="clear" w:color="auto" w:fill="auto"/>
          </w:tcPr>
          <w:p w14:paraId="48AA6F05" w14:textId="66BFA58B" w:rsidR="00B9767B" w:rsidRPr="00E17A64" w:rsidRDefault="00B9767B" w:rsidP="000D2AAD">
            <w:pPr>
              <w:spacing w:beforeLines="50" w:before="120" w:afterLines="50"/>
              <w:rPr>
                <w:sz w:val="22"/>
              </w:rPr>
            </w:pPr>
            <w:r w:rsidRPr="00E17A64">
              <w:rPr>
                <w:sz w:val="22"/>
              </w:rPr>
              <w:fldChar w:fldCharType="begin"/>
            </w:r>
            <w:r w:rsidRPr="00E17A64">
              <w:rPr>
                <w:sz w:val="22"/>
              </w:rPr>
              <w:instrText xml:space="preserve"> ADDIN EN.CITE &lt;EndNote&gt;&lt;Cite&gt;&lt;Author&gt;Cheng&lt;/Author&gt;&lt;Year&gt;2008&lt;/Year&gt;&lt;RecNum&gt;229&lt;/RecNum&gt;&lt;DisplayText&gt;(Cheng, et al., 2008)&lt;/DisplayText&gt;&lt;record&gt;&lt;rec-number&gt;229&lt;/rec-number&gt;&lt;foreign-keys&gt;&lt;key app="EN" db-id="wxswdse9azxtsie5xr9xv5tketed2sxdptrr"&gt;229&lt;/key&gt;&lt;key app="ENWeb" db-id=""&gt;0&lt;/key&gt;&lt;/foreign-keys&gt;&lt;ref-type name="Journal Article"&gt;17&lt;/ref-type&gt;&lt;contributors&gt;&lt;authors&gt;&lt;author&gt;Cheng, C. W.&lt;/author&gt;&lt;author&gt;Su, E. C.&lt;/author&gt;&lt;author&gt;Hwang, J. K.&lt;/author&gt;&lt;author&gt;Sung, T. Y.&lt;/author&gt;&lt;author&gt;Hsu, W. L.&lt;/author&gt;&lt;/authors&gt;&lt;/contributors&gt;&lt;auth-address&gt;Institute of Information Systems and Applications, National Tsing Hua University, Hsinchu, Taiwan. chengwei@iis.sinica.edu.tw&lt;/auth-address&gt;&lt;titles&gt;&lt;title&gt;Predicting RNA-binding sites of proteins using support vector machines and evolutionary information&lt;/title&gt;&lt;secondary-title&gt;BMC Bioinformatics&lt;/secondary-title&gt;&lt;alt-title&gt;BMC bioinformatics&lt;/alt-title&gt;&lt;/titles&gt;&lt;periodical&gt;&lt;full-title&gt;BMC Bioinformatics&lt;/full-title&gt;&lt;abbr-1&gt;BMC bioinformatics&lt;/abbr-1&gt;&lt;/periodical&gt;&lt;alt-periodical&gt;&lt;full-title&gt;BMC Bioinformatics&lt;/full-title&gt;&lt;abbr-1&gt;BMC bioinformatics&lt;/abbr-1&gt;&lt;/alt-periodical&gt;&lt;pages&gt;S6&lt;/pages&gt;&lt;volume&gt;9 Suppl 12&lt;/volume&gt;&lt;keywords&gt;&lt;keyword&gt;Algorithms&lt;/keyword&gt;&lt;keyword&gt;Amino Acids/chemistry&lt;/keyword&gt;&lt;keyword&gt;Artificial Intelligence&lt;/keyword&gt;&lt;keyword&gt;Binding Sites&lt;/keyword&gt;&lt;keyword&gt;Computational Biology/*methods&lt;/keyword&gt;&lt;keyword&gt;DNA/chemistry&lt;/keyword&gt;&lt;keyword&gt;Evolution, Molecular&lt;/keyword&gt;&lt;keyword&gt;Neural Networks (Computer)&lt;/keyword&gt;&lt;keyword&gt;Protein Binding/genetics&lt;/keyword&gt;&lt;keyword&gt;Proteins/*chemistry&lt;/keyword&gt;&lt;keyword&gt;RNA/*chemistry&lt;/keyword&gt;&lt;keyword&gt;Reproducibility of Results&lt;/keyword&gt;&lt;keyword&gt;Software&lt;/keyword&gt;&lt;/keywords&gt;&lt;dates&gt;&lt;year&gt;2008&lt;/year&gt;&lt;/dates&gt;&lt;isbn&gt;1471-2105 (Electronic)&amp;#xD;1471-2105 (Linking)&lt;/isbn&gt;&lt;accession-num&gt;19091029&lt;/accession-num&gt;&lt;urls&gt;&lt;related-urls&gt;&lt;url&gt;http://www.ncbi.nlm.nih.gov/pubmed/19091029&lt;/url&gt;&lt;/related-urls&gt;&lt;/urls&gt;&lt;custom2&gt;2638146&lt;/custom2&gt;&lt;electronic-resource-num&gt;10.1186/1471-2105-9-S12-S6&lt;/electronic-resource-num&gt;&lt;/record&gt;&lt;/Cite&gt;&lt;/EndNote&gt;</w:instrText>
            </w:r>
            <w:r w:rsidRPr="00E17A64">
              <w:rPr>
                <w:sz w:val="22"/>
              </w:rPr>
              <w:fldChar w:fldCharType="separate"/>
            </w:r>
            <w:r w:rsidRPr="00E17A64">
              <w:rPr>
                <w:noProof/>
                <w:sz w:val="22"/>
              </w:rPr>
              <w:t>(</w:t>
            </w:r>
            <w:hyperlink w:anchor="_ENREF_12" w:tooltip="Cheng, 2008 #229" w:history="1">
              <w:r w:rsidR="000D2AAD" w:rsidRPr="00E17A64">
                <w:rPr>
                  <w:noProof/>
                  <w:sz w:val="22"/>
                </w:rPr>
                <w:t>Cheng, et al., 2008</w:t>
              </w:r>
            </w:hyperlink>
            <w:r w:rsidRPr="00E17A64">
              <w:rPr>
                <w:noProof/>
                <w:sz w:val="22"/>
              </w:rPr>
              <w:t>)</w:t>
            </w:r>
            <w:r w:rsidRPr="00E17A64">
              <w:rPr>
                <w:sz w:val="22"/>
              </w:rPr>
              <w:fldChar w:fldCharType="end"/>
            </w:r>
          </w:p>
        </w:tc>
      </w:tr>
      <w:tr w:rsidR="00F03FF4" w:rsidRPr="000443FA" w14:paraId="1FA9B724" w14:textId="77777777" w:rsidTr="00471586">
        <w:trPr>
          <w:jc w:val="center"/>
        </w:trPr>
        <w:tc>
          <w:tcPr>
            <w:tcW w:w="1741" w:type="dxa"/>
            <w:vMerge/>
            <w:shd w:val="clear" w:color="auto" w:fill="auto"/>
          </w:tcPr>
          <w:p w14:paraId="2911BDDD" w14:textId="77777777" w:rsidR="00B9767B" w:rsidRPr="00E17A64" w:rsidRDefault="00B9767B" w:rsidP="0071440B">
            <w:pPr>
              <w:spacing w:beforeLines="50" w:before="120" w:afterLines="50"/>
              <w:rPr>
                <w:b/>
                <w:sz w:val="22"/>
              </w:rPr>
            </w:pPr>
          </w:p>
        </w:tc>
        <w:tc>
          <w:tcPr>
            <w:tcW w:w="7059" w:type="dxa"/>
            <w:shd w:val="clear" w:color="auto" w:fill="auto"/>
          </w:tcPr>
          <w:p w14:paraId="28ADA266" w14:textId="77777777" w:rsidR="00B9767B" w:rsidRPr="00E17A64" w:rsidRDefault="00B9767B" w:rsidP="0071440B">
            <w:pPr>
              <w:spacing w:beforeLines="50" w:before="120" w:afterLines="50"/>
              <w:rPr>
                <w:sz w:val="22"/>
              </w:rPr>
            </w:pPr>
            <w:r w:rsidRPr="00E17A64">
              <w:rPr>
                <w:sz w:val="22"/>
              </w:rPr>
              <w:t>physicochemical descriptors, hydrophobicity, relative accessible surface area</w:t>
            </w:r>
            <w:r w:rsidR="003A1129" w:rsidRPr="00E17A64">
              <w:rPr>
                <w:sz w:val="22"/>
              </w:rPr>
              <w:t>s</w:t>
            </w:r>
            <w:r w:rsidRPr="00E17A64">
              <w:rPr>
                <w:sz w:val="22"/>
              </w:rPr>
              <w:t>, secondary structure</w:t>
            </w:r>
            <w:r w:rsidR="00495B0F" w:rsidRPr="00E17A64">
              <w:rPr>
                <w:sz w:val="22"/>
              </w:rPr>
              <w:t>s</w:t>
            </w:r>
            <w:r w:rsidRPr="00E17A64">
              <w:rPr>
                <w:sz w:val="22"/>
              </w:rPr>
              <w:t xml:space="preserve">, </w:t>
            </w:r>
            <w:r w:rsidRPr="00E17A64">
              <w:rPr>
                <w:b/>
                <w:sz w:val="22"/>
              </w:rPr>
              <w:t>PSSM</w:t>
            </w:r>
            <w:r w:rsidRPr="00E17A64">
              <w:rPr>
                <w:sz w:val="22"/>
              </w:rPr>
              <w:t xml:space="preserve">, </w:t>
            </w:r>
            <w:r w:rsidR="005977BF">
              <w:rPr>
                <w:sz w:val="22"/>
              </w:rPr>
              <w:t xml:space="preserve">and </w:t>
            </w:r>
            <w:r w:rsidRPr="00E17A64">
              <w:rPr>
                <w:sz w:val="22"/>
              </w:rPr>
              <w:t>side-chain environment</w:t>
            </w:r>
          </w:p>
        </w:tc>
        <w:tc>
          <w:tcPr>
            <w:tcW w:w="2683" w:type="dxa"/>
            <w:shd w:val="clear" w:color="auto" w:fill="auto"/>
          </w:tcPr>
          <w:p w14:paraId="283BF81A" w14:textId="3A506995" w:rsidR="00B9767B" w:rsidRPr="00E17A64" w:rsidRDefault="00B9767B" w:rsidP="000D2AAD">
            <w:pPr>
              <w:spacing w:beforeLines="50" w:before="120" w:afterLines="50"/>
              <w:rPr>
                <w:sz w:val="22"/>
              </w:rPr>
            </w:pPr>
            <w:r w:rsidRPr="00E17A64">
              <w:rPr>
                <w:sz w:val="22"/>
              </w:rPr>
              <w:fldChar w:fldCharType="begin"/>
            </w:r>
            <w:r w:rsidRPr="00E17A64">
              <w:rPr>
                <w:sz w:val="22"/>
              </w:rPr>
              <w:instrText xml:space="preserve"> ADDIN EN.CITE &lt;EndNote&gt;&lt;Cite&gt;&lt;Author&gt;Liu&lt;/Author&gt;&lt;Year&gt;2010&lt;/Year&gt;&lt;RecNum&gt;1405&lt;/RecNum&gt;&lt;DisplayText&gt;(Liu, et al., 2010)&lt;/DisplayText&gt;&lt;record&gt;&lt;rec-number&gt;1405&lt;/rec-number&gt;&lt;foreign-keys&gt;&lt;key app="EN" db-id="wxswdse9azxtsie5xr9xv5tketed2sxdptrr"&gt;1405&lt;/key&gt;&lt;/foreign-keys&gt;&lt;ref-type name="Journal Article"&gt;17&lt;/ref-type&gt;&lt;contributors&gt;&lt;authors&gt;&lt;author&gt;Liu, Z. P.&lt;/author&gt;&lt;author&gt;Wu, L. Y.&lt;/author&gt;&lt;author&gt;Wang, Y.&lt;/author&gt;&lt;author&gt;Zhang, X. S.&lt;/author&gt;&lt;author&gt;Chen, L.&lt;/author&gt;&lt;/authors&gt;&lt;/contributors&gt;&lt;auth-address&gt;Key Laboratory of Systems Biology, SIBS-Novo Nordisk Translational Research Centre for PreDiabetes, Shanghai Institutes for Biological Sciences, Chinese Academy of Sciences, Shanghai 200031, China.&lt;/auth-address&gt;&lt;titles&gt;&lt;title&gt;Prediction of protein-RNA binding sites by a random forest method with combined features&lt;/title&gt;&lt;secondary-title&gt;Bioinformatics&lt;/secondary-title&gt;&lt;alt-title&gt;Bioinformatics&lt;/alt-title&gt;&lt;/titles&gt;&lt;periodical&gt;&lt;full-title&gt;Bioinformatics&lt;/full-title&gt;&lt;abbr-1&gt;Bioinformatics&lt;/abbr-1&gt;&lt;/periodical&gt;&lt;alt-periodical&gt;&lt;full-title&gt;Bioinformatics&lt;/full-title&gt;&lt;abbr-1&gt;Bioinformatics&lt;/abbr-1&gt;&lt;/alt-periodical&gt;&lt;pages&gt;1616-22&lt;/pages&gt;&lt;volume&gt;26&lt;/volume&gt;&lt;number&gt;13&lt;/number&gt;&lt;keywords&gt;&lt;keyword&gt;Artificial Intelligence&lt;/keyword&gt;&lt;keyword&gt;Computational Biology/methods&lt;/keyword&gt;&lt;keyword&gt;RNA/*chemistry/metabolism&lt;/keyword&gt;&lt;keyword&gt;RNA-Binding Proteins/*chemistry/metabolism&lt;/keyword&gt;&lt;keyword&gt;*Sequence Analysis, Protein&lt;/keyword&gt;&lt;/keywords&gt;&lt;dates&gt;&lt;year&gt;2010&lt;/year&gt;&lt;pub-dates&gt;&lt;date&gt;Jul 1&lt;/date&gt;&lt;/pub-dates&gt;&lt;/dates&gt;&lt;isbn&gt;1367-4811 (Electronic)&amp;#xD;1367-4803 (Linking)&lt;/isbn&gt;&lt;accession-num&gt;20483814&lt;/accession-num&gt;&lt;urls&gt;&lt;related-urls&gt;&lt;url&gt;http://www.ncbi.nlm.nih.gov/pubmed/20483814&lt;/url&gt;&lt;/related-urls&gt;&lt;/urls&gt;&lt;electronic-resource-num&gt;10.1093/bioinformatics/btq253&lt;/electronic-resource-num&gt;&lt;/record&gt;&lt;/Cite&gt;&lt;/EndNote&gt;</w:instrText>
            </w:r>
            <w:r w:rsidRPr="00E17A64">
              <w:rPr>
                <w:sz w:val="22"/>
              </w:rPr>
              <w:fldChar w:fldCharType="separate"/>
            </w:r>
            <w:r w:rsidRPr="00E17A64">
              <w:rPr>
                <w:noProof/>
                <w:sz w:val="22"/>
              </w:rPr>
              <w:t>(</w:t>
            </w:r>
            <w:hyperlink w:anchor="_ENREF_46" w:tooltip="Liu, 2010 #1405" w:history="1">
              <w:r w:rsidR="000D2AAD" w:rsidRPr="00E17A64">
                <w:rPr>
                  <w:noProof/>
                  <w:sz w:val="22"/>
                </w:rPr>
                <w:t>Liu, et al., 2010</w:t>
              </w:r>
            </w:hyperlink>
            <w:r w:rsidRPr="00E17A64">
              <w:rPr>
                <w:noProof/>
                <w:sz w:val="22"/>
              </w:rPr>
              <w:t>)</w:t>
            </w:r>
            <w:r w:rsidRPr="00E17A64">
              <w:rPr>
                <w:sz w:val="22"/>
              </w:rPr>
              <w:fldChar w:fldCharType="end"/>
            </w:r>
          </w:p>
        </w:tc>
      </w:tr>
      <w:tr w:rsidR="00F03FF4" w:rsidRPr="000443FA" w14:paraId="19B28700" w14:textId="77777777" w:rsidTr="00471586">
        <w:trPr>
          <w:jc w:val="center"/>
        </w:trPr>
        <w:tc>
          <w:tcPr>
            <w:tcW w:w="1741" w:type="dxa"/>
            <w:vMerge/>
            <w:shd w:val="clear" w:color="auto" w:fill="auto"/>
          </w:tcPr>
          <w:p w14:paraId="4CE3B4AC" w14:textId="77777777" w:rsidR="00B9767B" w:rsidRPr="00E17A64" w:rsidRDefault="00B9767B" w:rsidP="0071440B">
            <w:pPr>
              <w:spacing w:beforeLines="50" w:before="120" w:afterLines="50"/>
              <w:rPr>
                <w:b/>
                <w:sz w:val="22"/>
              </w:rPr>
            </w:pPr>
          </w:p>
        </w:tc>
        <w:tc>
          <w:tcPr>
            <w:tcW w:w="7059" w:type="dxa"/>
            <w:shd w:val="clear" w:color="auto" w:fill="auto"/>
          </w:tcPr>
          <w:p w14:paraId="56970718" w14:textId="77777777" w:rsidR="00B9767B" w:rsidRPr="00E17A64" w:rsidRDefault="00B9767B" w:rsidP="0071440B">
            <w:pPr>
              <w:spacing w:beforeLines="50" w:before="120" w:afterLines="50"/>
              <w:rPr>
                <w:b/>
                <w:sz w:val="22"/>
              </w:rPr>
            </w:pPr>
            <w:r w:rsidRPr="00E17A64">
              <w:rPr>
                <w:b/>
                <w:sz w:val="22"/>
              </w:rPr>
              <w:t>PSSM</w:t>
            </w:r>
          </w:p>
        </w:tc>
        <w:tc>
          <w:tcPr>
            <w:tcW w:w="2683" w:type="dxa"/>
            <w:shd w:val="clear" w:color="auto" w:fill="auto"/>
          </w:tcPr>
          <w:p w14:paraId="7AF81109" w14:textId="3F2E79DC" w:rsidR="00B9767B" w:rsidRPr="00E17A64" w:rsidRDefault="00B9767B" w:rsidP="000D2AAD">
            <w:pPr>
              <w:spacing w:beforeLines="50" w:before="120" w:afterLines="50"/>
              <w:rPr>
                <w:sz w:val="22"/>
              </w:rPr>
            </w:pPr>
            <w:r w:rsidRPr="00E17A64">
              <w:rPr>
                <w:sz w:val="22"/>
              </w:rPr>
              <w:fldChar w:fldCharType="begin"/>
            </w:r>
            <w:r w:rsidRPr="00E17A64">
              <w:rPr>
                <w:sz w:val="22"/>
              </w:rPr>
              <w:instrText xml:space="preserve"> ADDIN EN.CITE &lt;EndNote&gt;&lt;Cite&gt;&lt;Author&gt;Kumar&lt;/Author&gt;&lt;Year&gt;2008&lt;/Year&gt;&lt;RecNum&gt;275&lt;/RecNum&gt;&lt;DisplayText&gt;(Kumar, et al., 2008)&lt;/DisplayText&gt;&lt;record&gt;&lt;rec-number&gt;275&lt;/rec-number&gt;&lt;foreign-keys&gt;&lt;key app="EN" db-id="wxswdse9azxtsie5xr9xv5tketed2sxdptrr"&gt;275&lt;/key&gt;&lt;key app="ENWeb" db-id=""&gt;0&lt;/key&gt;&lt;/foreign-keys&gt;&lt;ref-type name="Journal Article"&gt;17&lt;/ref-type&gt;&lt;contributors&gt;&lt;authors&gt;&lt;author&gt;Kumar, M.&lt;/author&gt;&lt;author&gt;Gromiha, M. M.&lt;/author&gt;&lt;author&gt;Raghava, G. P.&lt;/author&gt;&lt;/authors&gt;&lt;/contributors&gt;&lt;auth-address&gt;Bioinformatics Centre, Institute of Microbial Technology, Chandigarh-160036, India.&lt;/auth-address&gt;&lt;titles&gt;&lt;title&gt;Prediction of RNA binding sites in a protein using SVM and PSSM profile&lt;/title&gt;&lt;secondary-title&gt;Proteins&lt;/secondary-title&gt;&lt;alt-title&gt;Proteins&lt;/alt-title&gt;&lt;/titles&gt;&lt;periodical&gt;&lt;full-title&gt;Proteins&lt;/full-title&gt;&lt;abbr-1&gt;Proteins&lt;/abbr-1&gt;&lt;/periodical&gt;&lt;alt-periodical&gt;&lt;full-title&gt;Proteins&lt;/full-title&gt;&lt;abbr-1&gt;Proteins&lt;/abbr-1&gt;&lt;/alt-periodical&gt;&lt;pages&gt;189-94&lt;/pages&gt;&lt;volume&gt;71&lt;/volume&gt;&lt;number&gt;1&lt;/number&gt;&lt;keywords&gt;&lt;keyword&gt;*Artificial Intelligence&lt;/keyword&gt;&lt;keyword&gt;Binding Sites&lt;/keyword&gt;&lt;keyword&gt;Models, Molecular&lt;/keyword&gt;&lt;keyword&gt;RNA/*chemistry&lt;/keyword&gt;&lt;keyword&gt;RNA-Binding Proteins/*chemistry&lt;/keyword&gt;&lt;/keywords&gt;&lt;dates&gt;&lt;year&gt;2008&lt;/year&gt;&lt;pub-dates&gt;&lt;date&gt;Apr&lt;/date&gt;&lt;/pub-dates&gt;&lt;/dates&gt;&lt;isbn&gt;1097-0134 (Electronic)&amp;#xD;0887-3585 (Linking)&lt;/isbn&gt;&lt;accession-num&gt;17932917&lt;/accession-num&gt;&lt;urls&gt;&lt;related-urls&gt;&lt;url&gt;http://www.ncbi.nlm.nih.gov/pubmed/17932917&lt;/url&gt;&lt;url&gt;http://onlinelibrary.wiley.com/doi/10.1002/prot.21677/abstract&lt;/url&gt;&lt;/related-urls&gt;&lt;/urls&gt;&lt;electronic-resource-num&gt;10.1002/prot.21677&lt;/electronic-resource-num&gt;&lt;/record&gt;&lt;/Cite&gt;&lt;/EndNote&gt;</w:instrText>
            </w:r>
            <w:r w:rsidRPr="00E17A64">
              <w:rPr>
                <w:sz w:val="22"/>
              </w:rPr>
              <w:fldChar w:fldCharType="separate"/>
            </w:r>
            <w:r w:rsidRPr="00E17A64">
              <w:rPr>
                <w:noProof/>
                <w:sz w:val="22"/>
              </w:rPr>
              <w:t>(</w:t>
            </w:r>
            <w:hyperlink w:anchor="_ENREF_40" w:tooltip="Kumar, 2008 #275" w:history="1">
              <w:r w:rsidR="000D2AAD" w:rsidRPr="00E17A64">
                <w:rPr>
                  <w:noProof/>
                  <w:sz w:val="22"/>
                </w:rPr>
                <w:t>Kumar, et al., 2008</w:t>
              </w:r>
            </w:hyperlink>
            <w:r w:rsidRPr="00E17A64">
              <w:rPr>
                <w:noProof/>
                <w:sz w:val="22"/>
              </w:rPr>
              <w:t>)</w:t>
            </w:r>
            <w:r w:rsidRPr="00E17A64">
              <w:rPr>
                <w:sz w:val="22"/>
              </w:rPr>
              <w:fldChar w:fldCharType="end"/>
            </w:r>
          </w:p>
        </w:tc>
      </w:tr>
      <w:tr w:rsidR="00F03FF4" w:rsidRPr="000443FA" w14:paraId="07D30A37" w14:textId="77777777" w:rsidTr="00471586">
        <w:trPr>
          <w:jc w:val="center"/>
        </w:trPr>
        <w:tc>
          <w:tcPr>
            <w:tcW w:w="1741" w:type="dxa"/>
            <w:vMerge/>
            <w:shd w:val="clear" w:color="auto" w:fill="auto"/>
          </w:tcPr>
          <w:p w14:paraId="70F1C0DF" w14:textId="77777777" w:rsidR="00B9767B" w:rsidRPr="00E17A64" w:rsidRDefault="00B9767B" w:rsidP="0071440B">
            <w:pPr>
              <w:spacing w:beforeLines="50" w:before="120" w:afterLines="50"/>
              <w:rPr>
                <w:b/>
                <w:sz w:val="22"/>
              </w:rPr>
            </w:pPr>
          </w:p>
        </w:tc>
        <w:tc>
          <w:tcPr>
            <w:tcW w:w="7059" w:type="dxa"/>
            <w:shd w:val="clear" w:color="auto" w:fill="auto"/>
          </w:tcPr>
          <w:p w14:paraId="05811BDC" w14:textId="77777777" w:rsidR="00B9767B" w:rsidRPr="00E17A64" w:rsidRDefault="00B9767B" w:rsidP="0071440B">
            <w:pPr>
              <w:spacing w:beforeLines="50" w:before="120" w:afterLines="50"/>
              <w:rPr>
                <w:sz w:val="22"/>
              </w:rPr>
            </w:pPr>
            <w:r w:rsidRPr="00E17A64">
              <w:rPr>
                <w:b/>
                <w:sz w:val="22"/>
              </w:rPr>
              <w:t>PSSM</w:t>
            </w:r>
            <w:r w:rsidRPr="00E17A64">
              <w:rPr>
                <w:sz w:val="22"/>
              </w:rPr>
              <w:t>, residue interface propensity, predicted residue accessibility value</w:t>
            </w:r>
            <w:r w:rsidR="000109FA" w:rsidRPr="00E17A64">
              <w:rPr>
                <w:sz w:val="22"/>
              </w:rPr>
              <w:t>s</w:t>
            </w:r>
            <w:r w:rsidRPr="00E17A64">
              <w:rPr>
                <w:sz w:val="22"/>
              </w:rPr>
              <w:t xml:space="preserve">, </w:t>
            </w:r>
            <w:r w:rsidR="005977BF">
              <w:rPr>
                <w:sz w:val="22"/>
              </w:rPr>
              <w:t xml:space="preserve">and </w:t>
            </w:r>
            <w:r w:rsidRPr="00E17A64">
              <w:rPr>
                <w:sz w:val="22"/>
              </w:rPr>
              <w:t>residue hydrophobicity score</w:t>
            </w:r>
            <w:r w:rsidR="000109FA" w:rsidRPr="00E17A64">
              <w:rPr>
                <w:sz w:val="22"/>
              </w:rPr>
              <w:t>s</w:t>
            </w:r>
          </w:p>
        </w:tc>
        <w:tc>
          <w:tcPr>
            <w:tcW w:w="2683" w:type="dxa"/>
            <w:shd w:val="clear" w:color="auto" w:fill="auto"/>
          </w:tcPr>
          <w:p w14:paraId="45166950" w14:textId="1E78909C" w:rsidR="00B9767B" w:rsidRPr="00E17A64" w:rsidRDefault="00B9767B" w:rsidP="000D2AAD">
            <w:pPr>
              <w:spacing w:beforeLines="50" w:before="120" w:afterLines="50"/>
              <w:rPr>
                <w:sz w:val="22"/>
              </w:rPr>
            </w:pPr>
            <w:r w:rsidRPr="00E17A64">
              <w:rPr>
                <w:sz w:val="22"/>
              </w:rPr>
              <w:fldChar w:fldCharType="begin"/>
            </w:r>
            <w:r w:rsidRPr="00E17A64">
              <w:rPr>
                <w:sz w:val="22"/>
              </w:rPr>
              <w:instrText xml:space="preserve"> ADDIN EN.CITE &lt;EndNote&gt;&lt;Cite&gt;&lt;Author&gt;Murakami&lt;/Author&gt;&lt;Year&gt;2010&lt;/Year&gt;&lt;RecNum&gt;1168&lt;/RecNum&gt;&lt;DisplayText&gt;(Murakami, et al., 2010)&lt;/DisplayText&gt;&lt;record&gt;&lt;rec-number&gt;1168&lt;/rec-number&gt;&lt;foreign-keys&gt;&lt;key app="EN" db-id="wxswdse9azxtsie5xr9xv5tketed2sxdptrr"&gt;1168&lt;/key&gt;&lt;/foreign-keys&gt;&lt;ref-type name="Journal Article"&gt;17&lt;/ref-type&gt;&lt;contributors&gt;&lt;authors&gt;&lt;author&gt;Murakami, Yoichi&lt;/author&gt;&lt;author&gt;Spriggs, Ruth V&lt;/author&gt;&lt;author&gt;Nakamura, Haruki&lt;/author&gt;&lt;author&gt;Jones, Susan&lt;/author&gt;&lt;/authors&gt;&lt;/contributors&gt;&lt;titles&gt;&lt;title&gt;PiRaNhA: a server for the computational prediction of RNA-binding residues in protein sequences&lt;/title&gt;&lt;secondary-title&gt;Nucleic acids research&lt;/secondary-title&gt;&lt;/titles&gt;&lt;periodical&gt;&lt;full-title&gt;Nucleic Acids Res&lt;/full-title&gt;&lt;abbr-1&gt;Nucleic acids research&lt;/abbr-1&gt;&lt;/periodical&gt;&lt;pages&gt;W412-W416&lt;/pages&gt;&lt;volume&gt;38&lt;/volume&gt;&lt;number&gt;suppl 2&lt;/number&gt;&lt;dates&gt;&lt;year&gt;2010&lt;/year&gt;&lt;/dates&gt;&lt;isbn&gt;0305-1048&lt;/isbn&gt;&lt;urls&gt;&lt;/urls&gt;&lt;/record&gt;&lt;/Cite&gt;&lt;/EndNote&gt;</w:instrText>
            </w:r>
            <w:r w:rsidRPr="00E17A64">
              <w:rPr>
                <w:sz w:val="22"/>
              </w:rPr>
              <w:fldChar w:fldCharType="separate"/>
            </w:r>
            <w:r w:rsidRPr="00E17A64">
              <w:rPr>
                <w:noProof/>
                <w:sz w:val="22"/>
              </w:rPr>
              <w:t>(</w:t>
            </w:r>
            <w:hyperlink w:anchor="_ENREF_51" w:tooltip="Murakami, 2010 #1168" w:history="1">
              <w:r w:rsidR="000D2AAD" w:rsidRPr="00E17A64">
                <w:rPr>
                  <w:noProof/>
                  <w:sz w:val="22"/>
                </w:rPr>
                <w:t>Murakami, et al., 2010</w:t>
              </w:r>
            </w:hyperlink>
            <w:r w:rsidRPr="00E17A64">
              <w:rPr>
                <w:noProof/>
                <w:sz w:val="22"/>
              </w:rPr>
              <w:t>)</w:t>
            </w:r>
            <w:r w:rsidRPr="00E17A64">
              <w:rPr>
                <w:sz w:val="22"/>
              </w:rPr>
              <w:fldChar w:fldCharType="end"/>
            </w:r>
          </w:p>
        </w:tc>
      </w:tr>
      <w:tr w:rsidR="00F03FF4" w:rsidRPr="000443FA" w14:paraId="714E96D7" w14:textId="77777777" w:rsidTr="00471586">
        <w:trPr>
          <w:jc w:val="center"/>
        </w:trPr>
        <w:tc>
          <w:tcPr>
            <w:tcW w:w="1741" w:type="dxa"/>
            <w:vMerge/>
            <w:shd w:val="clear" w:color="auto" w:fill="auto"/>
          </w:tcPr>
          <w:p w14:paraId="463BA5E3" w14:textId="77777777" w:rsidR="00B9767B" w:rsidRPr="00E17A64" w:rsidRDefault="00B9767B" w:rsidP="0071440B">
            <w:pPr>
              <w:spacing w:beforeLines="50" w:before="120" w:afterLines="50"/>
              <w:rPr>
                <w:b/>
                <w:sz w:val="22"/>
              </w:rPr>
            </w:pPr>
          </w:p>
        </w:tc>
        <w:tc>
          <w:tcPr>
            <w:tcW w:w="7059" w:type="dxa"/>
            <w:shd w:val="clear" w:color="auto" w:fill="auto"/>
          </w:tcPr>
          <w:p w14:paraId="7957E15C" w14:textId="77777777" w:rsidR="00B9767B" w:rsidRPr="00E17A64" w:rsidRDefault="00B9767B" w:rsidP="00B808F3">
            <w:pPr>
              <w:spacing w:beforeLines="50" w:before="120" w:afterLines="50"/>
              <w:rPr>
                <w:b/>
                <w:sz w:val="22"/>
              </w:rPr>
            </w:pPr>
            <w:r w:rsidRPr="00E17A64">
              <w:rPr>
                <w:sz w:val="22"/>
              </w:rPr>
              <w:t xml:space="preserve">biochemical </w:t>
            </w:r>
            <w:r w:rsidR="00B808F3">
              <w:rPr>
                <w:sz w:val="22"/>
              </w:rPr>
              <w:t>property features</w:t>
            </w:r>
            <w:r w:rsidR="005977BF">
              <w:rPr>
                <w:sz w:val="22"/>
              </w:rPr>
              <w:t>,</w:t>
            </w:r>
            <w:r w:rsidR="00B808F3">
              <w:rPr>
                <w:sz w:val="22"/>
              </w:rPr>
              <w:t xml:space="preserve"> and</w:t>
            </w:r>
            <w:r w:rsidRPr="00E17A64">
              <w:rPr>
                <w:sz w:val="22"/>
              </w:rPr>
              <w:t xml:space="preserve"> </w:t>
            </w:r>
            <w:r w:rsidRPr="00E17A64">
              <w:rPr>
                <w:b/>
                <w:sz w:val="22"/>
              </w:rPr>
              <w:t>PSSM</w:t>
            </w:r>
          </w:p>
        </w:tc>
        <w:tc>
          <w:tcPr>
            <w:tcW w:w="2683" w:type="dxa"/>
            <w:shd w:val="clear" w:color="auto" w:fill="auto"/>
          </w:tcPr>
          <w:p w14:paraId="3B6D75D7" w14:textId="13398A64" w:rsidR="00B9767B" w:rsidRPr="00E17A64" w:rsidRDefault="00B9767B" w:rsidP="000D2AAD">
            <w:pPr>
              <w:spacing w:beforeLines="50" w:before="120" w:afterLines="50"/>
              <w:rPr>
                <w:sz w:val="22"/>
              </w:rPr>
            </w:pPr>
            <w:r w:rsidRPr="00E17A64">
              <w:rPr>
                <w:sz w:val="22"/>
              </w:rPr>
              <w:fldChar w:fldCharType="begin">
                <w:fldData xml:space="preserve">PEVuZE5vdGU+PENpdGU+PEF1dGhvcj5XYW5nPC9BdXRob3I+PFllYXI+MjAxMDwvWWVhcj48UmVj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==
</w:fldData>
              </w:fldChar>
            </w:r>
            <w:r w:rsidRPr="00E17A64">
              <w:rPr>
                <w:sz w:val="22"/>
              </w:rPr>
              <w:instrText xml:space="preserve"> ADDIN EN.CITE </w:instrText>
            </w:r>
            <w:r w:rsidRPr="00E17A64">
              <w:rPr>
                <w:sz w:val="22"/>
              </w:rPr>
              <w:fldChar w:fldCharType="begin">
                <w:fldData xml:space="preserve">PEVuZE5vdGU+PENpdGU+PEF1dGhvcj5XYW5nPC9BdXRob3I+PFllYXI+MjAxMDwvWWVhcj48UmVj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==
</w:fldData>
              </w:fldChar>
            </w:r>
            <w:r w:rsidRPr="00E17A64">
              <w:rPr>
                <w:sz w:val="22"/>
              </w:rPr>
              <w:instrText xml:space="preserve"> ADDIN EN.CITE.DATA </w:instrText>
            </w:r>
            <w:r w:rsidRPr="00E17A64">
              <w:rPr>
                <w:sz w:val="22"/>
              </w:rPr>
            </w:r>
            <w:r w:rsidRPr="00E17A64">
              <w:rPr>
                <w:sz w:val="22"/>
              </w:rPr>
              <w:fldChar w:fldCharType="end"/>
            </w:r>
            <w:r w:rsidRPr="00E17A64">
              <w:rPr>
                <w:sz w:val="22"/>
              </w:rPr>
            </w:r>
            <w:r w:rsidRPr="00E17A64">
              <w:rPr>
                <w:sz w:val="22"/>
              </w:rPr>
              <w:fldChar w:fldCharType="separate"/>
            </w:r>
            <w:r w:rsidRPr="00E17A64">
              <w:rPr>
                <w:noProof/>
                <w:sz w:val="22"/>
              </w:rPr>
              <w:t>(</w:t>
            </w:r>
            <w:hyperlink w:anchor="_ENREF_65" w:tooltip="Wang, 2010 #191" w:history="1">
              <w:r w:rsidR="000D2AAD" w:rsidRPr="00E17A64">
                <w:rPr>
                  <w:noProof/>
                  <w:sz w:val="22"/>
                </w:rPr>
                <w:t>Wang, et al., 2010</w:t>
              </w:r>
            </w:hyperlink>
            <w:r w:rsidRPr="00E17A64">
              <w:rPr>
                <w:noProof/>
                <w:sz w:val="22"/>
              </w:rPr>
              <w:t>)</w:t>
            </w:r>
            <w:r w:rsidRPr="00E17A64">
              <w:rPr>
                <w:sz w:val="22"/>
              </w:rPr>
              <w:fldChar w:fldCharType="end"/>
            </w:r>
          </w:p>
        </w:tc>
      </w:tr>
      <w:tr w:rsidR="00F03FF4" w:rsidRPr="000443FA" w14:paraId="7B15171B" w14:textId="77777777" w:rsidTr="00471586">
        <w:trPr>
          <w:jc w:val="center"/>
        </w:trPr>
        <w:tc>
          <w:tcPr>
            <w:tcW w:w="1741" w:type="dxa"/>
            <w:vMerge/>
            <w:shd w:val="clear" w:color="auto" w:fill="auto"/>
          </w:tcPr>
          <w:p w14:paraId="6EFD98DC" w14:textId="77777777" w:rsidR="00B9767B" w:rsidRPr="00E17A64" w:rsidRDefault="00B9767B" w:rsidP="0071440B">
            <w:pPr>
              <w:spacing w:beforeLines="50" w:before="120" w:afterLines="50"/>
              <w:rPr>
                <w:b/>
                <w:sz w:val="22"/>
              </w:rPr>
            </w:pPr>
          </w:p>
        </w:tc>
        <w:tc>
          <w:tcPr>
            <w:tcW w:w="7059" w:type="dxa"/>
            <w:shd w:val="clear" w:color="auto" w:fill="auto"/>
          </w:tcPr>
          <w:p w14:paraId="11DE1959" w14:textId="77777777" w:rsidR="00B9767B" w:rsidRPr="00E17A64" w:rsidRDefault="00B9767B" w:rsidP="0071440B">
            <w:pPr>
              <w:spacing w:beforeLines="50" w:before="120" w:afterLines="50"/>
              <w:rPr>
                <w:sz w:val="22"/>
              </w:rPr>
            </w:pPr>
            <w:r w:rsidRPr="00E17A64">
              <w:rPr>
                <w:b/>
                <w:sz w:val="22"/>
              </w:rPr>
              <w:t>PSSM</w:t>
            </w:r>
            <w:r w:rsidRPr="00E17A64">
              <w:rPr>
                <w:sz w:val="22"/>
              </w:rPr>
              <w:t xml:space="preserve">, </w:t>
            </w:r>
            <w:r w:rsidRPr="00E17A64">
              <w:rPr>
                <w:b/>
                <w:sz w:val="22"/>
              </w:rPr>
              <w:t>smoothed-PSSM</w:t>
            </w:r>
            <w:r w:rsidRPr="00E17A64">
              <w:rPr>
                <w:sz w:val="22"/>
              </w:rPr>
              <w:t xml:space="preserve">, </w:t>
            </w:r>
            <w:r w:rsidR="005977BF">
              <w:rPr>
                <w:sz w:val="22"/>
              </w:rPr>
              <w:t xml:space="preserve">and </w:t>
            </w:r>
            <w:r w:rsidRPr="00E17A64">
              <w:rPr>
                <w:sz w:val="22"/>
              </w:rPr>
              <w:t>sequence</w:t>
            </w:r>
            <w:r w:rsidR="0048217E">
              <w:rPr>
                <w:sz w:val="22"/>
              </w:rPr>
              <w:t>-derived</w:t>
            </w:r>
            <w:r w:rsidRPr="00E17A64">
              <w:rPr>
                <w:sz w:val="22"/>
              </w:rPr>
              <w:t xml:space="preserve"> descriptor</w:t>
            </w:r>
            <w:r w:rsidR="00247E62" w:rsidRPr="00E17A64">
              <w:rPr>
                <w:sz w:val="22"/>
              </w:rPr>
              <w:t>s</w:t>
            </w:r>
          </w:p>
        </w:tc>
        <w:tc>
          <w:tcPr>
            <w:tcW w:w="2683" w:type="dxa"/>
            <w:shd w:val="clear" w:color="auto" w:fill="auto"/>
          </w:tcPr>
          <w:p w14:paraId="107F34B1" w14:textId="26F66219" w:rsidR="00B9767B" w:rsidRPr="00E17A64" w:rsidRDefault="00B9767B" w:rsidP="000D2AAD">
            <w:pPr>
              <w:spacing w:beforeLines="50" w:before="120" w:afterLines="50"/>
              <w:rPr>
                <w:sz w:val="22"/>
              </w:rPr>
            </w:pPr>
            <w:r w:rsidRPr="001B04EA">
              <w:rPr>
                <w:sz w:val="22"/>
              </w:rPr>
              <w:fldChar w:fldCharType="begin"/>
            </w:r>
            <w:r w:rsidRPr="00E17A64">
              <w:rPr>
                <w:sz w:val="22"/>
              </w:rPr>
              <w:instrText xml:space="preserve"> ADDIN EN.CITE &lt;EndNote&gt;&lt;Cite&gt;&lt;Author&gt;Walia&lt;/Author&gt;&lt;Year&gt;2012&lt;/Year&gt;&lt;RecNum&gt;1149&lt;/RecNum&gt;&lt;DisplayText&gt;(Walia, et al., 2012)&lt;/DisplayText&gt;&lt;record&gt;&lt;rec-number&gt;1149&lt;/rec-number&gt;&lt;foreign-keys&gt;&lt;key app="EN" db-id="wxswdse9azxtsie5xr9xv5tketed2sxdptrr"&gt;1149&lt;/key&gt;&lt;/foreign-keys&gt;&lt;ref-type name="Journal Article"&gt;17&lt;/ref-type&gt;&lt;contributors&gt;&lt;authors&gt;&lt;author&gt;Walia, Rasna R&lt;/author&gt;&lt;author&gt;Caragea, Cornelia&lt;/author&gt;&lt;author&gt;Lewis, Benjamin A&lt;/author&gt;&lt;author&gt;Towfic, Fadi&lt;/author&gt;&lt;author&gt;Terribilini, Michael&lt;/author&gt;&lt;author&gt;El-Manzalawy, Yasser&lt;/author&gt;&lt;author&gt;Dobbs, Drena&lt;/author&gt;&lt;author&gt;Honavar, Vasant&lt;/author&gt;&lt;/authors&gt;&lt;/contributors&gt;&lt;titles&gt;&lt;title&gt;Protein-RNA interface residue prediction using machine learning: an assessment of the state of the art&lt;/title&gt;&lt;secondary-title&gt;BMC bioinformatics&lt;/secondary-title&gt;&lt;/titles&gt;&lt;periodical&gt;&lt;full-title&gt;BMC Bioinformatics&lt;/full-title&gt;&lt;abbr-1&gt;BMC bioinformatics&lt;/abbr-1&gt;&lt;/periodical&gt;&lt;pages&gt;1&lt;/pages&gt;&lt;volume&gt;13&lt;/volume&gt;&lt;number&gt;1&lt;/number&gt;&lt;dates&gt;&lt;year&gt;2012&lt;/year&gt;&lt;/dates&gt;&lt;isbn&gt;1471-2105&lt;/isbn&gt;&lt;urls&gt;&lt;/urls&gt;&lt;/record&gt;&lt;/Cite&gt;&lt;/EndNote&gt;</w:instrText>
            </w:r>
            <w:r w:rsidRPr="001B04EA">
              <w:rPr>
                <w:sz w:val="22"/>
              </w:rPr>
              <w:fldChar w:fldCharType="separate"/>
            </w:r>
            <w:r w:rsidRPr="00E17A64">
              <w:rPr>
                <w:noProof/>
                <w:sz w:val="22"/>
              </w:rPr>
              <w:t>(</w:t>
            </w:r>
            <w:hyperlink w:anchor="_ENREF_64" w:tooltip="Walia, 2012 #1149" w:history="1">
              <w:r w:rsidR="000D2AAD" w:rsidRPr="00E17A64">
                <w:rPr>
                  <w:noProof/>
                  <w:sz w:val="22"/>
                </w:rPr>
                <w:t>Walia, et al., 2012</w:t>
              </w:r>
            </w:hyperlink>
            <w:r w:rsidRPr="00E17A64">
              <w:rPr>
                <w:noProof/>
                <w:sz w:val="22"/>
              </w:rPr>
              <w:t>)</w:t>
            </w:r>
            <w:r w:rsidRPr="001B04EA">
              <w:rPr>
                <w:sz w:val="22"/>
              </w:rPr>
              <w:fldChar w:fldCharType="end"/>
            </w:r>
          </w:p>
        </w:tc>
      </w:tr>
      <w:tr w:rsidR="003D3DB0" w:rsidRPr="000443FA" w14:paraId="004B1916" w14:textId="77777777" w:rsidTr="00471586">
        <w:trPr>
          <w:jc w:val="center"/>
        </w:trPr>
        <w:tc>
          <w:tcPr>
            <w:tcW w:w="1741" w:type="dxa"/>
            <w:vMerge w:val="restart"/>
            <w:shd w:val="clear" w:color="auto" w:fill="auto"/>
          </w:tcPr>
          <w:p w14:paraId="73245879" w14:textId="77777777" w:rsidR="003D3DB0" w:rsidRPr="001B04EA" w:rsidRDefault="003D3DB0" w:rsidP="0071440B">
            <w:pPr>
              <w:spacing w:beforeLines="50" w:before="120" w:afterLines="50"/>
              <w:rPr>
                <w:b/>
                <w:sz w:val="22"/>
              </w:rPr>
            </w:pPr>
            <w:bookmarkStart w:id="87" w:name="OLE_LINK99"/>
            <w:bookmarkStart w:id="88" w:name="OLE_LINK100"/>
            <w:bookmarkStart w:id="89" w:name="OLE_LINK105"/>
            <w:bookmarkStart w:id="90" w:name="OLE_LINK106"/>
            <w:bookmarkStart w:id="91" w:name="OLE_LINK107"/>
            <w:bookmarkStart w:id="92" w:name="OLE_LINK108"/>
            <w:bookmarkStart w:id="93" w:name="OLE_LINK109"/>
            <w:bookmarkStart w:id="94" w:name="OLE_LINK166"/>
            <w:r w:rsidRPr="001B04EA">
              <w:rPr>
                <w:b/>
                <w:sz w:val="22"/>
              </w:rPr>
              <w:t>Protein function prediction</w:t>
            </w:r>
            <w:bookmarkEnd w:id="87"/>
            <w:bookmarkEnd w:id="88"/>
            <w:bookmarkEnd w:id="89"/>
            <w:bookmarkEnd w:id="90"/>
            <w:bookmarkEnd w:id="91"/>
            <w:bookmarkEnd w:id="92"/>
            <w:bookmarkEnd w:id="93"/>
            <w:bookmarkEnd w:id="94"/>
          </w:p>
        </w:tc>
        <w:tc>
          <w:tcPr>
            <w:tcW w:w="7059" w:type="dxa"/>
            <w:shd w:val="clear" w:color="auto" w:fill="auto"/>
          </w:tcPr>
          <w:p w14:paraId="546308ED" w14:textId="77777777" w:rsidR="003D3DB0" w:rsidRPr="001B04EA" w:rsidRDefault="003D3DB0" w:rsidP="00871C3F">
            <w:pPr>
              <w:spacing w:beforeLines="50" w:before="120" w:afterLines="50"/>
              <w:rPr>
                <w:sz w:val="22"/>
              </w:rPr>
            </w:pPr>
            <w:r w:rsidRPr="001B04EA">
              <w:rPr>
                <w:b/>
                <w:sz w:val="22"/>
              </w:rPr>
              <w:t>AB-PSSM</w:t>
            </w:r>
            <w:r w:rsidRPr="001B04EA">
              <w:rPr>
                <w:sz w:val="22"/>
              </w:rPr>
              <w:t xml:space="preserve">, </w:t>
            </w:r>
            <w:r w:rsidRPr="001B04EA">
              <w:rPr>
                <w:b/>
                <w:sz w:val="22"/>
              </w:rPr>
              <w:t>RPM-PSSM</w:t>
            </w:r>
            <w:r w:rsidRPr="001B04EA">
              <w:rPr>
                <w:sz w:val="22"/>
              </w:rPr>
              <w:t xml:space="preserve">, </w:t>
            </w:r>
            <w:r>
              <w:rPr>
                <w:sz w:val="22"/>
              </w:rPr>
              <w:t xml:space="preserve">and </w:t>
            </w:r>
            <w:r w:rsidRPr="001B04EA">
              <w:rPr>
                <w:sz w:val="22"/>
              </w:rPr>
              <w:t xml:space="preserve">physicochemical </w:t>
            </w:r>
            <w:r>
              <w:rPr>
                <w:sz w:val="22"/>
              </w:rPr>
              <w:t>property features</w:t>
            </w:r>
          </w:p>
        </w:tc>
        <w:tc>
          <w:tcPr>
            <w:tcW w:w="2683" w:type="dxa"/>
            <w:shd w:val="clear" w:color="auto" w:fill="auto"/>
          </w:tcPr>
          <w:p w14:paraId="765A4662" w14:textId="007809F1" w:rsidR="003D3DB0" w:rsidRPr="001B04EA" w:rsidRDefault="003D3DB0" w:rsidP="000D2AAD">
            <w:pPr>
              <w:spacing w:beforeLines="50" w:before="120" w:afterLines="50"/>
              <w:rPr>
                <w:sz w:val="22"/>
              </w:rPr>
            </w:pPr>
            <w:r w:rsidRPr="001B04EA">
              <w:rPr>
                <w:sz w:val="22"/>
              </w:rPr>
              <w:fldChar w:fldCharType="begin"/>
            </w:r>
            <w:r w:rsidRPr="001B04EA">
              <w:rPr>
                <w:sz w:val="22"/>
              </w:rPr>
              <w:instrText xml:space="preserve"> ADDIN EN.CITE &lt;EndNote&gt;&lt;Cite&gt;&lt;Author&gt;Jeong&lt;/Author&gt;&lt;Year&gt;2011&lt;/Year&gt;&lt;RecNum&gt;553&lt;/RecNum&gt;&lt;DisplayText&gt;(Jeong, et al., 2011)&lt;/DisplayText&gt;&lt;record&gt;&lt;rec-number&gt;553&lt;/rec-number&gt;&lt;foreign-keys&gt;&lt;key app="EN" db-id="wxswdse9azxtsie5xr9xv5tketed2sxdptrr"&gt;553&lt;/key&gt;&lt;key app="ENWeb" db-id=""&gt;0&lt;/key&gt;&lt;/foreign-keys&gt;&lt;ref-type name="Journal Article"&gt;17&lt;/ref-type&gt;&lt;contributors&gt;&lt;authors&gt;&lt;author&gt;Jeong, J. C.&lt;/author&gt;&lt;author&gt;Lin, X.&lt;/author&gt;&lt;author&gt;Chen, X. W.&lt;/author&gt;&lt;/authors&gt;&lt;/contributors&gt;&lt;auth-address&gt;Electrical Engineering and Computer Science Department, University of Kansas, Lawrence, KS 66045, USA. jcjeong@ittc.ku.edu&lt;/auth-address&gt;&lt;titles&gt;&lt;title&gt;On position-specific scoring matrix for protein function prediction&lt;/title&gt;&lt;secondary-title&gt;IEEE/ACM Trans Comput Biol Bioinform&lt;/secondary-title&gt;&lt;alt-title&gt;IEEE/ACM transactions on computational biology and bioinformatics / IEEE, ACM&lt;/alt-title&gt;&lt;/titles&gt;&lt;periodical&gt;&lt;full-title&gt;IEEE/ACM Trans Comput Biol Bioinform&lt;/full-title&gt;&lt;abbr-1&gt;IEEE/ACM transactions on computational biology and bioinformatics / IEEE, ACM&lt;/abbr-1&gt;&lt;/periodical&gt;&lt;alt-periodical&gt;&lt;full-title&gt;IEEE/ACM Trans Comput Biol Bioinform&lt;/full-title&gt;&lt;abbr-1&gt;IEEE/ACM transactions on computational biology and bioinformatics / IEEE, ACM&lt;/abbr-1&gt;&lt;/alt-periodical&gt;&lt;pages&gt;308-15&lt;/pages&gt;&lt;volume&gt;8&lt;/volume&gt;&lt;number&gt;2&lt;/number&gt;&lt;keywords&gt;&lt;keyword&gt;Algorithms&lt;/keyword&gt;&lt;keyword&gt;Artificial Intelligence&lt;/keyword&gt;&lt;keyword&gt;Computational Biology/methods&lt;/keyword&gt;&lt;keyword&gt;Databases, Protein&lt;/keyword&gt;&lt;keyword&gt;*Position-Specific Scoring Matrices&lt;/keyword&gt;&lt;keyword&gt;Proteins/*chemistry/metabolism&lt;/keyword&gt;&lt;keyword&gt;Sequence Analysis, Protein/*methods&lt;/keyword&gt;&lt;/keywords&gt;&lt;dates&gt;&lt;year&gt;2011&lt;/year&gt;&lt;pub-dates&gt;&lt;date&gt;Mar-Apr&lt;/date&gt;&lt;/pub-dates&gt;&lt;/dates&gt;&lt;isbn&gt;1557-9964 (Electronic)&amp;#xD;1545-5963 (Linking)&lt;/isbn&gt;&lt;accession-num&gt;20855926&lt;/accession-num&gt;&lt;urls&gt;&lt;related-urls&gt;&lt;url&gt;http://www.ncbi.nlm.nih.gov/pubmed/20855926&lt;/url&gt;&lt;/related-urls&gt;&lt;/urls&gt;&lt;electronic-resource-num&gt;10.1109/TCBB.2010.93&lt;/electronic-resource-num&gt;&lt;/record&gt;&lt;/Cite&gt;&lt;/EndNote&gt;</w:instrText>
            </w:r>
            <w:r w:rsidRPr="001B04EA">
              <w:rPr>
                <w:sz w:val="22"/>
              </w:rPr>
              <w:fldChar w:fldCharType="separate"/>
            </w:r>
            <w:r w:rsidRPr="001B04EA">
              <w:rPr>
                <w:noProof/>
                <w:sz w:val="22"/>
              </w:rPr>
              <w:t>(</w:t>
            </w:r>
            <w:hyperlink w:anchor="_ENREF_33" w:tooltip="Jeong, 2011 #553" w:history="1">
              <w:r w:rsidR="000D2AAD" w:rsidRPr="001B04EA">
                <w:rPr>
                  <w:noProof/>
                  <w:sz w:val="22"/>
                </w:rPr>
                <w:t>Jeong, et al., 2011</w:t>
              </w:r>
            </w:hyperlink>
            <w:r w:rsidRPr="001B04EA">
              <w:rPr>
                <w:noProof/>
                <w:sz w:val="22"/>
              </w:rPr>
              <w:t>)</w:t>
            </w:r>
            <w:r w:rsidRPr="001B04EA">
              <w:rPr>
                <w:sz w:val="22"/>
              </w:rPr>
              <w:fldChar w:fldCharType="end"/>
            </w:r>
          </w:p>
        </w:tc>
      </w:tr>
      <w:tr w:rsidR="003D3DB0" w:rsidRPr="000443FA" w14:paraId="67F86CCC" w14:textId="77777777" w:rsidTr="00471586">
        <w:trPr>
          <w:trHeight w:val="1023"/>
          <w:jc w:val="center"/>
        </w:trPr>
        <w:tc>
          <w:tcPr>
            <w:tcW w:w="1741" w:type="dxa"/>
            <w:vMerge/>
            <w:shd w:val="clear" w:color="auto" w:fill="auto"/>
          </w:tcPr>
          <w:p w14:paraId="5C0E21A7" w14:textId="77777777" w:rsidR="003D3DB0" w:rsidRPr="001B04EA" w:rsidRDefault="003D3DB0" w:rsidP="0071440B">
            <w:pPr>
              <w:spacing w:beforeLines="50" w:before="120" w:afterLines="50"/>
              <w:rPr>
                <w:sz w:val="22"/>
              </w:rPr>
            </w:pPr>
          </w:p>
        </w:tc>
        <w:tc>
          <w:tcPr>
            <w:tcW w:w="7059" w:type="dxa"/>
            <w:shd w:val="clear" w:color="auto" w:fill="auto"/>
          </w:tcPr>
          <w:p w14:paraId="252DFA82" w14:textId="612B28CA" w:rsidR="003D3DB0" w:rsidRPr="001B04EA" w:rsidRDefault="003D3DB0" w:rsidP="00004B38">
            <w:pPr>
              <w:spacing w:beforeLines="50" w:before="120" w:afterLines="50"/>
              <w:rPr>
                <w:sz w:val="22"/>
              </w:rPr>
            </w:pPr>
            <w:r w:rsidRPr="001B04EA">
              <w:rPr>
                <w:b/>
                <w:sz w:val="22"/>
              </w:rPr>
              <w:t>PSSM</w:t>
            </w:r>
            <w:r w:rsidRPr="001B04EA">
              <w:rPr>
                <w:sz w:val="22"/>
              </w:rPr>
              <w:t>, UniProtKB/Swiss-Prot text</w:t>
            </w:r>
            <w:ins w:id="95" w:author="Jiangning Song" w:date="2017-04-10T11:17:00Z">
              <w:r w:rsidR="006A5DEE">
                <w:rPr>
                  <w:sz w:val="22"/>
                </w:rPr>
                <w:t xml:space="preserve"> </w:t>
              </w:r>
            </w:ins>
            <w:r w:rsidRPr="001B04EA">
              <w:rPr>
                <w:sz w:val="22"/>
              </w:rPr>
              <w:t xml:space="preserve">mining, amino acid trigram mining, FFPRED, orthologous groups, profile-profile comparison, </w:t>
            </w:r>
            <w:r>
              <w:rPr>
                <w:sz w:val="22"/>
              </w:rPr>
              <w:t>and f</w:t>
            </w:r>
            <w:r w:rsidRPr="001B04EA">
              <w:rPr>
                <w:sz w:val="22"/>
              </w:rPr>
              <w:t>unction</w:t>
            </w:r>
            <w:r>
              <w:rPr>
                <w:sz w:val="22"/>
              </w:rPr>
              <w:t>al</w:t>
            </w:r>
            <w:r w:rsidRPr="001B04EA">
              <w:rPr>
                <w:sz w:val="22"/>
              </w:rPr>
              <w:t xml:space="preserve"> </w:t>
            </w:r>
            <w:r>
              <w:rPr>
                <w:sz w:val="22"/>
              </w:rPr>
              <w:t>s</w:t>
            </w:r>
            <w:r w:rsidRPr="001B04EA">
              <w:rPr>
                <w:sz w:val="22"/>
              </w:rPr>
              <w:t>pace</w:t>
            </w:r>
          </w:p>
        </w:tc>
        <w:tc>
          <w:tcPr>
            <w:tcW w:w="2683" w:type="dxa"/>
            <w:shd w:val="clear" w:color="auto" w:fill="auto"/>
          </w:tcPr>
          <w:p w14:paraId="6FF0123C" w14:textId="4152DF1B" w:rsidR="003D3DB0" w:rsidRPr="001B04EA" w:rsidRDefault="003D3DB0" w:rsidP="000D2AAD">
            <w:pPr>
              <w:spacing w:beforeLines="50" w:before="120" w:afterLines="50"/>
              <w:rPr>
                <w:sz w:val="22"/>
              </w:rPr>
            </w:pPr>
            <w:r w:rsidRPr="001B04EA">
              <w:rPr>
                <w:sz w:val="22"/>
              </w:rPr>
              <w:fldChar w:fldCharType="begin"/>
            </w:r>
            <w:r w:rsidRPr="001B04EA">
              <w:rPr>
                <w:sz w:val="22"/>
              </w:rPr>
              <w:instrText xml:space="preserve"> ADDIN EN.CITE &lt;EndNote&gt;&lt;Cite&gt;&lt;Author&gt;Cozzetto&lt;/Author&gt;&lt;Year&gt;2013&lt;/Year&gt;&lt;RecNum&gt;1512&lt;/RecNum&gt;&lt;DisplayText&gt;(Cozzetto, et al., 2013)&lt;/DisplayText&gt;&lt;record&gt;&lt;rec-number&gt;1512&lt;/rec-number&gt;&lt;foreign-keys&gt;&lt;key app="EN" db-id="wxswdse9azxtsie5xr9xv5tketed2sxdptrr"&gt;1512&lt;/key&gt;&lt;/foreign-keys&gt;&lt;ref-type name="Journal Article"&gt;17&lt;/ref-type&gt;&lt;contributors&gt;&lt;authors&gt;&lt;author&gt;Cozzetto, Domenico&lt;/author&gt;&lt;author&gt;Buchan, Daniel WA&lt;/author&gt;&lt;author&gt;Bryson, Kevin&lt;/author&gt;&lt;author&gt;Jones, David T&lt;/author&gt;&lt;/authors&gt;&lt;/contributors&gt;&lt;titles&gt;&lt;title&gt;Protein function prediction by massive integration of evolutionary analyses and multiple data sources&lt;/title&gt;&lt;secondary-title&gt;BMC bioinformatics&lt;/secondary-title&gt;&lt;/titles&gt;&lt;periodical&gt;&lt;full-title&gt;BMC Bioinformatics&lt;/full-title&gt;&lt;abbr-1&gt;BMC bioinformatics&lt;/abbr-1&gt;&lt;/periodical&gt;&lt;pages&gt;S1&lt;/pages&gt;&lt;volume&gt;14&lt;/volume&gt;&lt;number&gt;Suppl 3&lt;/number&gt;&lt;dates&gt;&lt;year&gt;2013&lt;/year&gt;&lt;/dates&gt;&lt;isbn&gt;1471-2105&lt;/isbn&gt;&lt;urls&gt;&lt;/urls&gt;&lt;/record&gt;&lt;/Cite&gt;&lt;/EndNote&gt;</w:instrText>
            </w:r>
            <w:r w:rsidRPr="001B04EA">
              <w:rPr>
                <w:sz w:val="22"/>
              </w:rPr>
              <w:fldChar w:fldCharType="separate"/>
            </w:r>
            <w:r w:rsidRPr="001B04EA">
              <w:rPr>
                <w:noProof/>
                <w:sz w:val="22"/>
              </w:rPr>
              <w:t>(</w:t>
            </w:r>
            <w:hyperlink w:anchor="_ENREF_17" w:tooltip="Cozzetto, 2013 #1512" w:history="1">
              <w:r w:rsidR="000D2AAD" w:rsidRPr="001B04EA">
                <w:rPr>
                  <w:noProof/>
                  <w:sz w:val="22"/>
                </w:rPr>
                <w:t>Cozzetto, et al., 2013</w:t>
              </w:r>
            </w:hyperlink>
            <w:r w:rsidRPr="001B04EA">
              <w:rPr>
                <w:noProof/>
                <w:sz w:val="22"/>
              </w:rPr>
              <w:t>)</w:t>
            </w:r>
            <w:r w:rsidRPr="001B04EA">
              <w:rPr>
                <w:sz w:val="22"/>
              </w:rPr>
              <w:fldChar w:fldCharType="end"/>
            </w:r>
          </w:p>
        </w:tc>
      </w:tr>
      <w:tr w:rsidR="003D3DB0" w:rsidRPr="000443FA" w14:paraId="1AE1F3C1" w14:textId="77777777" w:rsidTr="00471586">
        <w:trPr>
          <w:jc w:val="center"/>
        </w:trPr>
        <w:tc>
          <w:tcPr>
            <w:tcW w:w="1741" w:type="dxa"/>
            <w:vMerge/>
            <w:shd w:val="clear" w:color="auto" w:fill="auto"/>
          </w:tcPr>
          <w:p w14:paraId="4072C89E" w14:textId="77777777" w:rsidR="003D3DB0" w:rsidRPr="001B04EA" w:rsidRDefault="003D3DB0" w:rsidP="0071440B">
            <w:pPr>
              <w:spacing w:beforeLines="50" w:before="120" w:afterLines="50"/>
              <w:rPr>
                <w:sz w:val="22"/>
              </w:rPr>
            </w:pPr>
          </w:p>
        </w:tc>
        <w:tc>
          <w:tcPr>
            <w:tcW w:w="7059" w:type="dxa"/>
            <w:shd w:val="clear" w:color="auto" w:fill="auto"/>
          </w:tcPr>
          <w:p w14:paraId="0E872E91" w14:textId="77777777" w:rsidR="003D3DB0" w:rsidRPr="001B04EA" w:rsidRDefault="003D3DB0" w:rsidP="00004B38">
            <w:pPr>
              <w:spacing w:beforeLines="50" w:before="120" w:afterLines="50"/>
              <w:rPr>
                <w:sz w:val="22"/>
              </w:rPr>
            </w:pPr>
            <w:r w:rsidRPr="001B04EA">
              <w:rPr>
                <w:sz w:val="22"/>
              </w:rPr>
              <w:t>GO annotations</w:t>
            </w:r>
            <w:r>
              <w:rPr>
                <w:sz w:val="22"/>
              </w:rPr>
              <w:t>,</w:t>
            </w:r>
            <w:r w:rsidRPr="001B04EA">
              <w:rPr>
                <w:sz w:val="22"/>
              </w:rPr>
              <w:t xml:space="preserve"> </w:t>
            </w:r>
            <w:r>
              <w:rPr>
                <w:sz w:val="22"/>
              </w:rPr>
              <w:t xml:space="preserve">and </w:t>
            </w:r>
            <w:r w:rsidRPr="001B04EA">
              <w:rPr>
                <w:b/>
                <w:sz w:val="22"/>
              </w:rPr>
              <w:t>PSSM</w:t>
            </w:r>
          </w:p>
        </w:tc>
        <w:tc>
          <w:tcPr>
            <w:tcW w:w="2683" w:type="dxa"/>
            <w:shd w:val="clear" w:color="auto" w:fill="auto"/>
          </w:tcPr>
          <w:p w14:paraId="731229FE" w14:textId="4B3C95D3" w:rsidR="003D3DB0" w:rsidRPr="001B04EA" w:rsidRDefault="003D3DB0" w:rsidP="000D2AAD">
            <w:pPr>
              <w:spacing w:beforeLines="50" w:before="120" w:afterLines="50"/>
              <w:rPr>
                <w:sz w:val="22"/>
              </w:rPr>
            </w:pPr>
            <w:r w:rsidRPr="001B04EA">
              <w:rPr>
                <w:sz w:val="22"/>
              </w:rPr>
              <w:fldChar w:fldCharType="begin"/>
            </w:r>
            <w:r w:rsidRPr="001B04EA">
              <w:rPr>
                <w:sz w:val="22"/>
              </w:rPr>
              <w:instrText xml:space="preserve"> ADDIN EN.CITE &lt;EndNote&gt;&lt;Cite&gt;&lt;Author&gt;Wass&lt;/Author&gt;&lt;Year&gt;2008&lt;/Year&gt;&lt;RecNum&gt;778&lt;/RecNum&gt;&lt;DisplayText&gt;(Wass and Sternberg, 2008)&lt;/DisplayText&gt;&lt;record&gt;&lt;rec-number&gt;778&lt;/rec-number&gt;&lt;foreign-keys&gt;&lt;key app="EN" db-id="wxswdse9azxtsie5xr9xv5tketed2sxdptrr"&gt;778&lt;/key&gt;&lt;key app="ENWeb" db-id=""&gt;0&lt;/key&gt;&lt;/foreign-keys&gt;&lt;ref-type name="Journal Article"&gt;17&lt;/ref-type&gt;&lt;contributors&gt;&lt;authors&gt;&lt;author&gt;Wass, M. N.&lt;/author&gt;&lt;author&gt;Sternberg, M. J.&lt;/author&gt;&lt;/authors&gt;&lt;/contributors&gt;&lt;auth-address&gt;Structural Bioinformatics Group, Biochemistry Building, Division of Molecular Biosciences, Imperial College London, London SW7 2AZ, UK.&lt;/auth-address&gt;&lt;titles&gt;&lt;title&gt;ConFunc--functional annotation in the twilight zone&lt;/title&gt;&lt;secondary-title&gt;Bioinformatics&lt;/secondary-title&gt;&lt;alt-title&gt;Bioinformatics&lt;/alt-title&gt;&lt;/titles&gt;&lt;periodical&gt;&lt;full-title&gt;Bioinformatics&lt;/full-title&gt;&lt;abbr-1&gt;Bioinformatics&lt;/abbr-1&gt;&lt;/periodical&gt;&lt;alt-periodical&gt;&lt;full-title&gt;Bioinformatics&lt;/full-title&gt;&lt;abbr-1&gt;Bioinformatics&lt;/abbr-1&gt;&lt;/alt-periodical&gt;&lt;pages&gt;798-806&lt;/pages&gt;&lt;volume&gt;24&lt;/volume&gt;&lt;number&gt;6&lt;/number&gt;&lt;keywords&gt;&lt;keyword&gt;*Algorithms&lt;/keyword&gt;&lt;keyword&gt;Amino Acid Sequence&lt;/keyword&gt;&lt;keyword&gt;*Database Management Systems&lt;/keyword&gt;&lt;keyword&gt;*Databases, Protein&lt;/keyword&gt;&lt;keyword&gt;Information Storage and Retrieval&lt;/keyword&gt;&lt;keyword&gt;Molecular Sequence Data&lt;/keyword&gt;&lt;keyword&gt;Proteins/*chemistry/classification/*metabolism&lt;/keyword&gt;&lt;keyword&gt;Sequence Alignment/methods&lt;/keyword&gt;&lt;keyword&gt;Sequence Analysis, Protein/*methods&lt;/keyword&gt;&lt;keyword&gt;Software&lt;/keyword&gt;&lt;keyword&gt;Structure-Activity Relationship&lt;/keyword&gt;&lt;/keywords&gt;&lt;dates&gt;&lt;year&gt;2008&lt;/year&gt;&lt;pub-dates&gt;&lt;date&gt;Mar 15&lt;/date&gt;&lt;/pub-dates&gt;&lt;/dates&gt;&lt;isbn&gt;1367-4811 (Electronic)&amp;#xD;1367-4803 (Linking)&lt;/isbn&gt;&lt;accession-num&gt;18263643&lt;/accession-num&gt;&lt;urls&gt;&lt;related-urls&gt;&lt;url&gt;http://www.ncbi.nlm.nih.gov/pubmed/18263643&lt;/url&gt;&lt;url&gt;http://bioinformatics.oxfordjournals.org/content/24/6/798.full.pdf&lt;/url&gt;&lt;/related-urls&gt;&lt;/urls&gt;&lt;electronic-resource-num&gt;10.1093/bioinformatics/btn037&lt;/electronic-resource-num&gt;&lt;/record&gt;&lt;/Cite&gt;&lt;/EndNote&gt;</w:instrText>
            </w:r>
            <w:r w:rsidRPr="001B04EA">
              <w:rPr>
                <w:sz w:val="22"/>
              </w:rPr>
              <w:fldChar w:fldCharType="separate"/>
            </w:r>
            <w:r w:rsidRPr="001B04EA">
              <w:rPr>
                <w:noProof/>
                <w:sz w:val="22"/>
              </w:rPr>
              <w:t>(</w:t>
            </w:r>
            <w:hyperlink w:anchor="_ENREF_67" w:tooltip="Wass, 2008 #778" w:history="1">
              <w:r w:rsidR="000D2AAD" w:rsidRPr="001B04EA">
                <w:rPr>
                  <w:noProof/>
                  <w:sz w:val="22"/>
                </w:rPr>
                <w:t>Wass and Sternberg, 2008</w:t>
              </w:r>
            </w:hyperlink>
            <w:r w:rsidRPr="001B04EA">
              <w:rPr>
                <w:noProof/>
                <w:sz w:val="22"/>
              </w:rPr>
              <w:t>)</w:t>
            </w:r>
            <w:r w:rsidRPr="001B04EA">
              <w:rPr>
                <w:sz w:val="22"/>
              </w:rPr>
              <w:fldChar w:fldCharType="end"/>
            </w:r>
          </w:p>
        </w:tc>
      </w:tr>
    </w:tbl>
    <w:p w14:paraId="6950FDF7" w14:textId="5D55F71C" w:rsidR="00F666E0" w:rsidRPr="00471586" w:rsidRDefault="005A5B6B" w:rsidP="00A2178A">
      <w:pPr>
        <w:rPr>
          <w:sz w:val="22"/>
          <w:lang w:val="en-AU"/>
        </w:rPr>
      </w:pPr>
      <w:r w:rsidRPr="00471586">
        <w:rPr>
          <w:sz w:val="22"/>
          <w:vertAlign w:val="superscript"/>
        </w:rPr>
        <w:t>*</w:t>
      </w:r>
      <w:r w:rsidR="00664A69" w:rsidRPr="00471586">
        <w:rPr>
          <w:sz w:val="22"/>
        </w:rPr>
        <w:t xml:space="preserve">PSSM denotes </w:t>
      </w:r>
      <w:r w:rsidR="00082241" w:rsidRPr="00471586">
        <w:rPr>
          <w:sz w:val="22"/>
        </w:rPr>
        <w:t xml:space="preserve">that </w:t>
      </w:r>
      <w:r w:rsidR="005977BF" w:rsidRPr="00471586">
        <w:rPr>
          <w:sz w:val="22"/>
        </w:rPr>
        <w:t xml:space="preserve">the </w:t>
      </w:r>
      <w:r w:rsidR="00664A69" w:rsidRPr="00471586">
        <w:rPr>
          <w:sz w:val="22"/>
        </w:rPr>
        <w:t>original PSSM</w:t>
      </w:r>
      <w:r w:rsidR="009653F1" w:rsidRPr="00471586">
        <w:rPr>
          <w:sz w:val="22"/>
        </w:rPr>
        <w:t xml:space="preserve"> </w:t>
      </w:r>
      <w:r w:rsidR="00082241" w:rsidRPr="00471586">
        <w:rPr>
          <w:sz w:val="22"/>
        </w:rPr>
        <w:t xml:space="preserve">profile </w:t>
      </w:r>
      <w:r w:rsidR="00FB1C87" w:rsidRPr="00471586">
        <w:rPr>
          <w:sz w:val="22"/>
        </w:rPr>
        <w:t xml:space="preserve">was </w:t>
      </w:r>
      <w:r w:rsidR="0077786F" w:rsidRPr="00471586">
        <w:rPr>
          <w:sz w:val="22"/>
        </w:rPr>
        <w:t xml:space="preserve">directly used </w:t>
      </w:r>
      <w:r w:rsidR="00335363" w:rsidRPr="00471586">
        <w:rPr>
          <w:sz w:val="22"/>
        </w:rPr>
        <w:t xml:space="preserve">in the </w:t>
      </w:r>
      <w:r w:rsidR="002F66A1" w:rsidRPr="00471586">
        <w:rPr>
          <w:sz w:val="22"/>
        </w:rPr>
        <w:t xml:space="preserve">corresponding </w:t>
      </w:r>
      <w:r w:rsidR="00335363" w:rsidRPr="00471586">
        <w:rPr>
          <w:sz w:val="22"/>
        </w:rPr>
        <w:t>paper</w:t>
      </w:r>
      <w:r w:rsidR="00664A69" w:rsidRPr="00471586">
        <w:rPr>
          <w:sz w:val="22"/>
        </w:rPr>
        <w:t>.</w:t>
      </w:r>
    </w:p>
    <w:p w14:paraId="3A72DF1B" w14:textId="77777777" w:rsidR="00DA5049" w:rsidRDefault="00DA5049" w:rsidP="00A2178A">
      <w:pPr>
        <w:rPr>
          <w:sz w:val="24"/>
          <w:szCs w:val="24"/>
        </w:rPr>
      </w:pPr>
    </w:p>
    <w:p w14:paraId="048652B6" w14:textId="77777777" w:rsidR="006A51DB" w:rsidRPr="001B04EA" w:rsidRDefault="006A51DB" w:rsidP="00A2178A">
      <w:pPr>
        <w:rPr>
          <w:sz w:val="24"/>
          <w:szCs w:val="24"/>
        </w:rPr>
      </w:pPr>
    </w:p>
    <w:p w14:paraId="028DCC1B" w14:textId="76F355A4" w:rsidR="00A2178A" w:rsidRDefault="000A2042" w:rsidP="0008468A">
      <w:pPr>
        <w:jc w:val="center"/>
        <w:rPr>
          <w:b/>
        </w:rPr>
      </w:pPr>
      <w:r>
        <w:rPr>
          <w:b/>
          <w:noProof/>
          <w:lang w:eastAsia="zh-CN"/>
        </w:rPr>
        <w:lastRenderedPageBreak/>
        <w:pict w14:anchorId="5F329B9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9.3pt;height:343.7pt">
            <v:imagedata r:id="rId9" o:title="flowchart"/>
          </v:shape>
        </w:pict>
      </w:r>
    </w:p>
    <w:p w14:paraId="14DBDD9C" w14:textId="5DDEF97A" w:rsidR="00A2178A" w:rsidRDefault="00A2178A" w:rsidP="00596C13">
      <w:pPr>
        <w:jc w:val="center"/>
        <w:rPr>
          <w:sz w:val="24"/>
          <w:szCs w:val="24"/>
        </w:rPr>
      </w:pPr>
      <w:r w:rsidRPr="00072DFC">
        <w:rPr>
          <w:b/>
          <w:sz w:val="24"/>
          <w:szCs w:val="24"/>
        </w:rPr>
        <w:t xml:space="preserve">Fig. </w:t>
      </w:r>
      <w:r w:rsidR="0006199C" w:rsidRPr="00072DFC">
        <w:rPr>
          <w:b/>
          <w:sz w:val="24"/>
          <w:szCs w:val="24"/>
        </w:rPr>
        <w:t>S</w:t>
      </w:r>
      <w:r w:rsidRPr="00072DFC">
        <w:rPr>
          <w:b/>
          <w:sz w:val="24"/>
          <w:szCs w:val="24"/>
        </w:rPr>
        <w:t>1</w:t>
      </w:r>
      <w:r w:rsidRPr="00072DFC">
        <w:rPr>
          <w:sz w:val="24"/>
          <w:szCs w:val="24"/>
        </w:rPr>
        <w:t xml:space="preserve">. </w:t>
      </w:r>
      <w:r w:rsidR="00E67881" w:rsidRPr="00072DFC">
        <w:rPr>
          <w:sz w:val="24"/>
          <w:szCs w:val="24"/>
        </w:rPr>
        <w:t xml:space="preserve">The architecture of </w:t>
      </w:r>
      <w:r w:rsidR="00626CC7" w:rsidRPr="00072DFC">
        <w:rPr>
          <w:sz w:val="24"/>
          <w:szCs w:val="24"/>
        </w:rPr>
        <w:t xml:space="preserve">the </w:t>
      </w:r>
      <w:r w:rsidR="00102905" w:rsidRPr="00072DFC">
        <w:rPr>
          <w:sz w:val="24"/>
          <w:szCs w:val="24"/>
        </w:rPr>
        <w:t>POSSUM</w:t>
      </w:r>
      <w:r w:rsidR="00626CC7" w:rsidRPr="00072DFC">
        <w:rPr>
          <w:sz w:val="24"/>
          <w:szCs w:val="24"/>
        </w:rPr>
        <w:t xml:space="preserve"> web server</w:t>
      </w:r>
      <w:r w:rsidR="00244368" w:rsidRPr="00072DFC">
        <w:rPr>
          <w:sz w:val="24"/>
          <w:szCs w:val="24"/>
        </w:rPr>
        <w:t>.</w:t>
      </w:r>
    </w:p>
    <w:p w14:paraId="08782E56" w14:textId="77777777" w:rsidR="001F1032" w:rsidRPr="00072DFC" w:rsidRDefault="001F1032" w:rsidP="005B4A9F">
      <w:pPr>
        <w:rPr>
          <w:sz w:val="24"/>
          <w:szCs w:val="24"/>
        </w:rPr>
      </w:pPr>
    </w:p>
    <w:p w14:paraId="51D16D2F" w14:textId="72CD4722" w:rsidR="00E93346" w:rsidRDefault="00DF03DD" w:rsidP="00E93346">
      <w:pPr>
        <w:rPr>
          <w:sz w:val="24"/>
          <w:szCs w:val="24"/>
        </w:rPr>
      </w:pPr>
      <w:r w:rsidRPr="00596C13">
        <w:rPr>
          <w:sz w:val="24"/>
          <w:szCs w:val="24"/>
        </w:rPr>
        <w:t xml:space="preserve">The architecture of the POSSUM server is </w:t>
      </w:r>
      <w:r w:rsidR="00E73AE8">
        <w:rPr>
          <w:sz w:val="24"/>
          <w:szCs w:val="24"/>
        </w:rPr>
        <w:t>illustrated</w:t>
      </w:r>
      <w:r w:rsidR="00E73AE8" w:rsidRPr="00596C13">
        <w:rPr>
          <w:sz w:val="24"/>
          <w:szCs w:val="24"/>
        </w:rPr>
        <w:t xml:space="preserve"> </w:t>
      </w:r>
      <w:r w:rsidRPr="00596C13">
        <w:rPr>
          <w:sz w:val="24"/>
          <w:szCs w:val="24"/>
        </w:rPr>
        <w:t xml:space="preserve">in Fig. </w:t>
      </w:r>
      <w:r w:rsidR="006B31B4">
        <w:rPr>
          <w:sz w:val="24"/>
          <w:szCs w:val="24"/>
        </w:rPr>
        <w:t>S</w:t>
      </w:r>
      <w:r w:rsidRPr="00596C13">
        <w:rPr>
          <w:sz w:val="24"/>
          <w:szCs w:val="24"/>
        </w:rPr>
        <w:t xml:space="preserve">1. </w:t>
      </w:r>
      <w:r w:rsidR="00E73AE8">
        <w:rPr>
          <w:sz w:val="24"/>
          <w:szCs w:val="24"/>
        </w:rPr>
        <w:t>There are</w:t>
      </w:r>
      <w:r w:rsidR="00B07E98">
        <w:rPr>
          <w:sz w:val="24"/>
          <w:szCs w:val="24"/>
        </w:rPr>
        <w:t xml:space="preserve"> two main </w:t>
      </w:r>
      <w:r w:rsidR="001A6E54">
        <w:rPr>
          <w:sz w:val="24"/>
          <w:szCs w:val="24"/>
        </w:rPr>
        <w:t>components</w:t>
      </w:r>
      <w:r w:rsidR="00E73AE8">
        <w:rPr>
          <w:sz w:val="24"/>
          <w:szCs w:val="24"/>
        </w:rPr>
        <w:t xml:space="preserve"> to this architecture</w:t>
      </w:r>
      <w:r w:rsidR="00B07E98">
        <w:rPr>
          <w:sz w:val="24"/>
          <w:szCs w:val="24"/>
        </w:rPr>
        <w:t>: Client Web Interface and Server Backend</w:t>
      </w:r>
      <w:r w:rsidR="003D6C3B">
        <w:rPr>
          <w:sz w:val="24"/>
          <w:szCs w:val="24"/>
        </w:rPr>
        <w:t xml:space="preserve">. </w:t>
      </w:r>
      <w:r w:rsidR="00EC3D49">
        <w:rPr>
          <w:sz w:val="24"/>
          <w:szCs w:val="24"/>
        </w:rPr>
        <w:t>The</w:t>
      </w:r>
      <w:r w:rsidR="00D85270">
        <w:rPr>
          <w:sz w:val="24"/>
          <w:szCs w:val="24"/>
        </w:rPr>
        <w:t>se</w:t>
      </w:r>
      <w:r w:rsidR="00EC3D49">
        <w:rPr>
          <w:sz w:val="24"/>
          <w:szCs w:val="24"/>
        </w:rPr>
        <w:t xml:space="preserve"> two components can interactively exchange the data of </w:t>
      </w:r>
      <w:r w:rsidR="00EA3064">
        <w:rPr>
          <w:sz w:val="24"/>
          <w:szCs w:val="24"/>
        </w:rPr>
        <w:t>submitted jobs</w:t>
      </w:r>
      <w:r w:rsidR="00E73AE8">
        <w:rPr>
          <w:sz w:val="24"/>
          <w:szCs w:val="24"/>
        </w:rPr>
        <w:t>,</w:t>
      </w:r>
      <w:r w:rsidR="00EC3D49">
        <w:rPr>
          <w:sz w:val="24"/>
          <w:szCs w:val="24"/>
        </w:rPr>
        <w:t xml:space="preserve"> and </w:t>
      </w:r>
      <w:r w:rsidR="008E7DFB">
        <w:rPr>
          <w:sz w:val="24"/>
          <w:szCs w:val="24"/>
        </w:rPr>
        <w:t>inform</w:t>
      </w:r>
      <w:r w:rsidR="00EC3D49">
        <w:rPr>
          <w:sz w:val="24"/>
          <w:szCs w:val="24"/>
        </w:rPr>
        <w:t xml:space="preserve"> each other</w:t>
      </w:r>
      <w:r w:rsidR="00B07E98">
        <w:rPr>
          <w:sz w:val="24"/>
          <w:szCs w:val="24"/>
        </w:rPr>
        <w:t xml:space="preserve">. </w:t>
      </w:r>
      <w:r w:rsidR="00E73AE8">
        <w:rPr>
          <w:sz w:val="24"/>
          <w:szCs w:val="24"/>
        </w:rPr>
        <w:t xml:space="preserve">Please refer to </w:t>
      </w:r>
      <w:r w:rsidR="00B07E98">
        <w:rPr>
          <w:sz w:val="24"/>
          <w:szCs w:val="24"/>
        </w:rPr>
        <w:t xml:space="preserve">the main text </w:t>
      </w:r>
      <w:r w:rsidR="00EA3064">
        <w:rPr>
          <w:sz w:val="24"/>
          <w:szCs w:val="24"/>
        </w:rPr>
        <w:t>o</w:t>
      </w:r>
      <w:r w:rsidR="00596C13">
        <w:rPr>
          <w:sz w:val="24"/>
          <w:szCs w:val="24"/>
        </w:rPr>
        <w:t>f</w:t>
      </w:r>
      <w:r w:rsidR="00EA3064">
        <w:rPr>
          <w:sz w:val="24"/>
          <w:szCs w:val="24"/>
        </w:rPr>
        <w:t xml:space="preserve"> the manuscript </w:t>
      </w:r>
      <w:r w:rsidR="00B07E98">
        <w:rPr>
          <w:sz w:val="24"/>
          <w:szCs w:val="24"/>
        </w:rPr>
        <w:t xml:space="preserve">for </w:t>
      </w:r>
      <w:r w:rsidR="00E73AE8">
        <w:rPr>
          <w:sz w:val="24"/>
          <w:szCs w:val="24"/>
        </w:rPr>
        <w:t xml:space="preserve">a </w:t>
      </w:r>
      <w:r w:rsidR="00B07E98">
        <w:rPr>
          <w:sz w:val="24"/>
          <w:szCs w:val="24"/>
        </w:rPr>
        <w:t xml:space="preserve">detailed </w:t>
      </w:r>
      <w:r w:rsidR="00346546">
        <w:rPr>
          <w:sz w:val="24"/>
          <w:szCs w:val="24"/>
        </w:rPr>
        <w:t>description</w:t>
      </w:r>
      <w:r w:rsidR="00EA3064">
        <w:rPr>
          <w:sz w:val="24"/>
          <w:szCs w:val="24"/>
        </w:rPr>
        <w:t xml:space="preserve"> and discussion</w:t>
      </w:r>
      <w:r w:rsidR="00B07E98">
        <w:rPr>
          <w:sz w:val="24"/>
          <w:szCs w:val="24"/>
        </w:rPr>
        <w:t>.</w:t>
      </w:r>
    </w:p>
    <w:p w14:paraId="2B632BB4" w14:textId="258EB8AA" w:rsidR="00DD15FC" w:rsidRPr="00DD15FC" w:rsidRDefault="0046427F" w:rsidP="00DD15FC">
      <w:pPr>
        <w:rPr>
          <w:sz w:val="24"/>
          <w:szCs w:val="24"/>
        </w:rPr>
      </w:pPr>
      <w:r>
        <w:rPr>
          <w:color w:val="FF0000"/>
          <w:sz w:val="24"/>
          <w:szCs w:val="24"/>
        </w:rPr>
        <w:t xml:space="preserve">The </w:t>
      </w:r>
      <w:r w:rsidR="00DD15FC" w:rsidRPr="005B4A9F">
        <w:rPr>
          <w:color w:val="FF0000"/>
          <w:sz w:val="24"/>
          <w:szCs w:val="24"/>
        </w:rPr>
        <w:t xml:space="preserve">POSSUM server is </w:t>
      </w:r>
      <w:r w:rsidR="005B2B9C">
        <w:rPr>
          <w:color w:val="FF0000"/>
          <w:sz w:val="24"/>
          <w:szCs w:val="24"/>
        </w:rPr>
        <w:t xml:space="preserve">currently </w:t>
      </w:r>
      <w:r w:rsidR="00DD15FC" w:rsidRPr="005B4A9F">
        <w:rPr>
          <w:color w:val="FF0000"/>
          <w:sz w:val="24"/>
          <w:szCs w:val="24"/>
        </w:rPr>
        <w:t>configured</w:t>
      </w:r>
      <w:r w:rsidR="00460B69">
        <w:rPr>
          <w:color w:val="FF0000"/>
          <w:sz w:val="24"/>
          <w:szCs w:val="24"/>
        </w:rPr>
        <w:t xml:space="preserve"> and hosted</w:t>
      </w:r>
      <w:r w:rsidR="00DD15FC" w:rsidRPr="005B4A9F">
        <w:rPr>
          <w:color w:val="FF0000"/>
          <w:sz w:val="24"/>
          <w:szCs w:val="24"/>
        </w:rPr>
        <w:t xml:space="preserve"> on an extensible cloud computing facility </w:t>
      </w:r>
      <w:r w:rsidR="00F938A2">
        <w:rPr>
          <w:color w:val="FF0000"/>
          <w:sz w:val="24"/>
          <w:szCs w:val="24"/>
        </w:rPr>
        <w:t>provided</w:t>
      </w:r>
      <w:r w:rsidR="00F938A2" w:rsidRPr="005B4A9F">
        <w:rPr>
          <w:color w:val="FF0000"/>
          <w:sz w:val="24"/>
          <w:szCs w:val="24"/>
        </w:rPr>
        <w:t xml:space="preserve"> </w:t>
      </w:r>
      <w:r w:rsidR="00DD15FC" w:rsidRPr="005B4A9F">
        <w:rPr>
          <w:color w:val="FF0000"/>
          <w:sz w:val="24"/>
          <w:szCs w:val="24"/>
        </w:rPr>
        <w:t xml:space="preserve">by the e-Research Centre </w:t>
      </w:r>
      <w:r w:rsidR="007C1700">
        <w:rPr>
          <w:color w:val="FF0000"/>
          <w:sz w:val="24"/>
          <w:szCs w:val="24"/>
        </w:rPr>
        <w:t>at</w:t>
      </w:r>
      <w:r w:rsidR="007C1700" w:rsidRPr="005B4A9F">
        <w:rPr>
          <w:color w:val="FF0000"/>
          <w:sz w:val="24"/>
          <w:szCs w:val="24"/>
        </w:rPr>
        <w:t xml:space="preserve"> </w:t>
      </w:r>
      <w:r w:rsidR="00DD15FC" w:rsidRPr="005B4A9F">
        <w:rPr>
          <w:color w:val="FF0000"/>
          <w:sz w:val="24"/>
          <w:szCs w:val="24"/>
        </w:rPr>
        <w:t>Monash University, equipped with 4 cores, 16GB memory and a 1TB hard disk.</w:t>
      </w:r>
      <w:r w:rsidR="005105D2">
        <w:rPr>
          <w:color w:val="FF0000"/>
          <w:sz w:val="24"/>
          <w:szCs w:val="24"/>
        </w:rPr>
        <w:t xml:space="preserve"> </w:t>
      </w:r>
      <w:r w:rsidR="005315B2">
        <w:rPr>
          <w:color w:val="FF0000"/>
          <w:sz w:val="24"/>
          <w:szCs w:val="24"/>
        </w:rPr>
        <w:t>Importantly, t</w:t>
      </w:r>
      <w:r w:rsidR="00DD15FC" w:rsidRPr="005B4A9F">
        <w:rPr>
          <w:color w:val="FF0000"/>
          <w:sz w:val="24"/>
          <w:szCs w:val="24"/>
        </w:rPr>
        <w:t xml:space="preserve">his configuration can </w:t>
      </w:r>
      <w:r w:rsidR="005105D2">
        <w:rPr>
          <w:color w:val="FF0000"/>
          <w:sz w:val="24"/>
          <w:szCs w:val="24"/>
        </w:rPr>
        <w:t xml:space="preserve">be readily expanded and upgraded </w:t>
      </w:r>
      <w:r w:rsidR="00DD15FC" w:rsidRPr="005B4A9F">
        <w:rPr>
          <w:color w:val="FF0000"/>
          <w:sz w:val="24"/>
          <w:szCs w:val="24"/>
        </w:rPr>
        <w:t xml:space="preserve">in accordance with </w:t>
      </w:r>
      <w:r w:rsidR="005105D2">
        <w:rPr>
          <w:color w:val="FF0000"/>
          <w:sz w:val="24"/>
          <w:szCs w:val="24"/>
        </w:rPr>
        <w:t xml:space="preserve">the </w:t>
      </w:r>
      <w:r w:rsidR="00DD15FC" w:rsidRPr="005B4A9F">
        <w:rPr>
          <w:color w:val="FF0000"/>
          <w:sz w:val="24"/>
          <w:szCs w:val="24"/>
        </w:rPr>
        <w:t xml:space="preserve">increasing </w:t>
      </w:r>
      <w:r w:rsidR="005105D2">
        <w:rPr>
          <w:color w:val="FF0000"/>
          <w:sz w:val="24"/>
          <w:szCs w:val="24"/>
        </w:rPr>
        <w:t>user</w:t>
      </w:r>
      <w:r w:rsidR="005105D2" w:rsidRPr="005B4A9F">
        <w:rPr>
          <w:color w:val="FF0000"/>
          <w:sz w:val="24"/>
          <w:szCs w:val="24"/>
        </w:rPr>
        <w:t xml:space="preserve"> </w:t>
      </w:r>
      <w:r w:rsidR="00DD15FC" w:rsidRPr="005B4A9F">
        <w:rPr>
          <w:color w:val="FF0000"/>
          <w:sz w:val="24"/>
          <w:szCs w:val="24"/>
        </w:rPr>
        <w:t>demand</w:t>
      </w:r>
      <w:r w:rsidR="005105D2">
        <w:rPr>
          <w:color w:val="FF0000"/>
          <w:sz w:val="24"/>
          <w:szCs w:val="24"/>
        </w:rPr>
        <w:t xml:space="preserve"> of the webserver</w:t>
      </w:r>
      <w:r w:rsidR="00DD15FC" w:rsidRPr="005B4A9F">
        <w:rPr>
          <w:color w:val="FF0000"/>
          <w:sz w:val="24"/>
          <w:szCs w:val="24"/>
        </w:rPr>
        <w:t>.</w:t>
      </w:r>
    </w:p>
    <w:p w14:paraId="69C9BA1A" w14:textId="77777777" w:rsidR="001B0122" w:rsidRDefault="001B0122" w:rsidP="001A6A73">
      <w:pPr>
        <w:rPr>
          <w:sz w:val="22"/>
        </w:rPr>
      </w:pPr>
    </w:p>
    <w:p w14:paraId="513A04AA" w14:textId="77777777" w:rsidR="00594F01" w:rsidRDefault="00594F01" w:rsidP="001A6A73">
      <w:pPr>
        <w:rPr>
          <w:sz w:val="22"/>
        </w:rPr>
      </w:pPr>
    </w:p>
    <w:p w14:paraId="0E97C52C" w14:textId="6FD0E68A" w:rsidR="00235694" w:rsidRPr="00A2178A" w:rsidRDefault="000A2042" w:rsidP="00637A13">
      <w:pPr>
        <w:jc w:val="center"/>
        <w:rPr>
          <w:lang w:eastAsia="zh-CN"/>
        </w:rPr>
      </w:pPr>
      <w:r>
        <w:rPr>
          <w:noProof/>
          <w:lang w:eastAsia="zh-CN"/>
        </w:rPr>
        <w:lastRenderedPageBreak/>
        <w:pict w14:anchorId="06F82C31">
          <v:shape id="_x0000_i1026" type="#_x0000_t75" style="width:467.55pt;height:345.45pt">
            <v:imagedata r:id="rId10" o:title="supplymentary"/>
          </v:shape>
        </w:pict>
      </w:r>
    </w:p>
    <w:p w14:paraId="4AC94D72" w14:textId="7D4A495A" w:rsidR="00467847" w:rsidRDefault="00235694" w:rsidP="00235694">
      <w:pPr>
        <w:rPr>
          <w:sz w:val="24"/>
          <w:szCs w:val="24"/>
          <w:lang w:val="en-AU"/>
        </w:rPr>
      </w:pPr>
      <w:r w:rsidRPr="001A6A73">
        <w:rPr>
          <w:b/>
          <w:sz w:val="24"/>
          <w:szCs w:val="24"/>
        </w:rPr>
        <w:t xml:space="preserve">Fig. </w:t>
      </w:r>
      <w:r w:rsidR="0006199C">
        <w:rPr>
          <w:b/>
          <w:sz w:val="24"/>
          <w:szCs w:val="24"/>
        </w:rPr>
        <w:t>S</w:t>
      </w:r>
      <w:r w:rsidR="004B3D8E">
        <w:rPr>
          <w:b/>
          <w:sz w:val="24"/>
          <w:szCs w:val="24"/>
        </w:rPr>
        <w:t>2</w:t>
      </w:r>
      <w:r w:rsidR="00B11F28">
        <w:rPr>
          <w:b/>
          <w:sz w:val="24"/>
          <w:szCs w:val="24"/>
        </w:rPr>
        <w:t>.</w:t>
      </w:r>
      <w:r w:rsidRPr="001A6A73">
        <w:rPr>
          <w:sz w:val="24"/>
          <w:szCs w:val="24"/>
        </w:rPr>
        <w:t xml:space="preserve"> </w:t>
      </w:r>
      <w:r w:rsidR="000C329B">
        <w:rPr>
          <w:sz w:val="24"/>
          <w:szCs w:val="24"/>
        </w:rPr>
        <w:t>An example of the</w:t>
      </w:r>
      <w:r w:rsidR="000C329B" w:rsidRPr="001A6A73">
        <w:rPr>
          <w:sz w:val="24"/>
          <w:szCs w:val="24"/>
        </w:rPr>
        <w:t xml:space="preserve"> </w:t>
      </w:r>
      <w:r w:rsidR="00070402" w:rsidRPr="001A6A73">
        <w:rPr>
          <w:sz w:val="24"/>
          <w:szCs w:val="24"/>
        </w:rPr>
        <w:t xml:space="preserve">user interface of </w:t>
      </w:r>
      <w:r w:rsidR="00821DDF" w:rsidRPr="001A6A73">
        <w:rPr>
          <w:sz w:val="24"/>
          <w:szCs w:val="24"/>
        </w:rPr>
        <w:t xml:space="preserve">the </w:t>
      </w:r>
      <w:r w:rsidRPr="001A6A73">
        <w:rPr>
          <w:sz w:val="24"/>
          <w:szCs w:val="24"/>
        </w:rPr>
        <w:t>POSSUM server</w:t>
      </w:r>
      <w:r w:rsidR="003909B1">
        <w:rPr>
          <w:sz w:val="24"/>
          <w:szCs w:val="24"/>
        </w:rPr>
        <w:t>:</w:t>
      </w:r>
      <w:r w:rsidRPr="001A6A73">
        <w:rPr>
          <w:sz w:val="24"/>
          <w:szCs w:val="24"/>
        </w:rPr>
        <w:t xml:space="preserve"> (A) Webpage </w:t>
      </w:r>
      <w:r w:rsidR="00A161A2" w:rsidRPr="001A6A73">
        <w:rPr>
          <w:sz w:val="24"/>
          <w:szCs w:val="24"/>
        </w:rPr>
        <w:t xml:space="preserve">displaying users’ </w:t>
      </w:r>
      <w:r w:rsidR="00B80316" w:rsidRPr="001A6A73">
        <w:rPr>
          <w:sz w:val="24"/>
          <w:szCs w:val="24"/>
        </w:rPr>
        <w:t>submi</w:t>
      </w:r>
      <w:r w:rsidR="00A161A2" w:rsidRPr="001A6A73">
        <w:rPr>
          <w:sz w:val="24"/>
          <w:szCs w:val="24"/>
        </w:rPr>
        <w:t xml:space="preserve">ssion </w:t>
      </w:r>
      <w:r w:rsidRPr="001A6A73">
        <w:rPr>
          <w:sz w:val="24"/>
          <w:szCs w:val="24"/>
        </w:rPr>
        <w:t>options</w:t>
      </w:r>
      <w:r w:rsidR="008E2C27" w:rsidRPr="001A6A73">
        <w:rPr>
          <w:sz w:val="24"/>
          <w:szCs w:val="24"/>
        </w:rPr>
        <w:t xml:space="preserve">; </w:t>
      </w:r>
      <w:r w:rsidRPr="001A6A73">
        <w:rPr>
          <w:sz w:val="24"/>
          <w:szCs w:val="24"/>
        </w:rPr>
        <w:t xml:space="preserve">(B) Webpage </w:t>
      </w:r>
      <w:r w:rsidR="00B02F9B" w:rsidRPr="001A6A73">
        <w:rPr>
          <w:sz w:val="24"/>
          <w:szCs w:val="24"/>
        </w:rPr>
        <w:t xml:space="preserve">summarizing </w:t>
      </w:r>
      <w:r w:rsidRPr="001A6A73">
        <w:rPr>
          <w:sz w:val="24"/>
          <w:szCs w:val="24"/>
        </w:rPr>
        <w:t xml:space="preserve">the </w:t>
      </w:r>
      <w:r w:rsidR="00FC0631" w:rsidRPr="001A6A73">
        <w:rPr>
          <w:sz w:val="24"/>
          <w:szCs w:val="24"/>
        </w:rPr>
        <w:t>submitt</w:t>
      </w:r>
      <w:r w:rsidR="00070402" w:rsidRPr="001A6A73">
        <w:rPr>
          <w:sz w:val="24"/>
          <w:szCs w:val="24"/>
        </w:rPr>
        <w:t>ed</w:t>
      </w:r>
      <w:r w:rsidR="00FC0631" w:rsidRPr="001A6A73">
        <w:rPr>
          <w:sz w:val="24"/>
          <w:szCs w:val="24"/>
        </w:rPr>
        <w:t xml:space="preserve"> information</w:t>
      </w:r>
      <w:r w:rsidR="008E2C27" w:rsidRPr="001A6A73">
        <w:rPr>
          <w:sz w:val="24"/>
          <w:szCs w:val="24"/>
        </w:rPr>
        <w:t xml:space="preserve">; </w:t>
      </w:r>
      <w:r w:rsidRPr="001A6A73">
        <w:rPr>
          <w:sz w:val="24"/>
          <w:szCs w:val="24"/>
        </w:rPr>
        <w:t xml:space="preserve">(C) Webpage </w:t>
      </w:r>
      <w:r w:rsidR="00AA3C96" w:rsidRPr="001A6A73">
        <w:rPr>
          <w:sz w:val="24"/>
          <w:szCs w:val="24"/>
        </w:rPr>
        <w:t>listing</w:t>
      </w:r>
      <w:r w:rsidRPr="001A6A73">
        <w:rPr>
          <w:sz w:val="24"/>
          <w:szCs w:val="24"/>
        </w:rPr>
        <w:t xml:space="preserve"> </w:t>
      </w:r>
      <w:r w:rsidR="000C2BF8" w:rsidRPr="001A6A73">
        <w:rPr>
          <w:sz w:val="24"/>
          <w:szCs w:val="24"/>
        </w:rPr>
        <w:t>status of all</w:t>
      </w:r>
      <w:r w:rsidR="000D25A4" w:rsidRPr="001A6A73">
        <w:rPr>
          <w:sz w:val="24"/>
          <w:szCs w:val="24"/>
        </w:rPr>
        <w:t xml:space="preserve"> submitted jobs</w:t>
      </w:r>
      <w:r w:rsidR="00DE40B4" w:rsidRPr="001A6A73">
        <w:rPr>
          <w:sz w:val="24"/>
          <w:szCs w:val="24"/>
        </w:rPr>
        <w:t>,</w:t>
      </w:r>
      <w:r w:rsidR="008E2C27" w:rsidRPr="001A6A73">
        <w:rPr>
          <w:sz w:val="24"/>
          <w:szCs w:val="24"/>
        </w:rPr>
        <w:t xml:space="preserve"> and</w:t>
      </w:r>
      <w:r w:rsidRPr="001A6A73">
        <w:rPr>
          <w:sz w:val="24"/>
          <w:szCs w:val="24"/>
        </w:rPr>
        <w:t xml:space="preserve"> (D) The </w:t>
      </w:r>
      <w:r w:rsidR="00D42963" w:rsidRPr="001A6A73">
        <w:rPr>
          <w:sz w:val="24"/>
          <w:szCs w:val="24"/>
        </w:rPr>
        <w:t>result</w:t>
      </w:r>
      <w:r w:rsidRPr="001A6A73">
        <w:rPr>
          <w:sz w:val="24"/>
          <w:szCs w:val="24"/>
        </w:rPr>
        <w:t xml:space="preserve"> page </w:t>
      </w:r>
      <w:r w:rsidR="00D7785A">
        <w:rPr>
          <w:sz w:val="24"/>
          <w:szCs w:val="24"/>
        </w:rPr>
        <w:t>containing</w:t>
      </w:r>
      <w:r w:rsidR="00D7785A" w:rsidRPr="001A6A73">
        <w:rPr>
          <w:sz w:val="24"/>
          <w:szCs w:val="24"/>
        </w:rPr>
        <w:t xml:space="preserve"> </w:t>
      </w:r>
      <w:r w:rsidR="00D42963" w:rsidRPr="001A6A73">
        <w:rPr>
          <w:sz w:val="24"/>
          <w:szCs w:val="24"/>
        </w:rPr>
        <w:t xml:space="preserve">the original PSSM files and </w:t>
      </w:r>
      <w:r w:rsidR="00D7785A">
        <w:rPr>
          <w:sz w:val="24"/>
          <w:szCs w:val="24"/>
        </w:rPr>
        <w:t xml:space="preserve">calculated </w:t>
      </w:r>
      <w:r w:rsidR="00D42963" w:rsidRPr="001A6A73">
        <w:rPr>
          <w:sz w:val="24"/>
          <w:szCs w:val="24"/>
        </w:rPr>
        <w:t>descriptors</w:t>
      </w:r>
      <w:r w:rsidR="00D7785A">
        <w:rPr>
          <w:sz w:val="24"/>
          <w:szCs w:val="24"/>
        </w:rPr>
        <w:t xml:space="preserve"> by POSSUM, as well as the links for </w:t>
      </w:r>
      <w:r w:rsidR="00D42963" w:rsidRPr="001A6A73">
        <w:rPr>
          <w:sz w:val="24"/>
          <w:szCs w:val="24"/>
        </w:rPr>
        <w:t>download</w:t>
      </w:r>
      <w:r w:rsidR="006A55A4" w:rsidRPr="001A6A73">
        <w:rPr>
          <w:sz w:val="24"/>
          <w:szCs w:val="24"/>
        </w:rPr>
        <w:t>ing</w:t>
      </w:r>
      <w:r w:rsidR="00D7785A">
        <w:rPr>
          <w:sz w:val="24"/>
          <w:szCs w:val="24"/>
        </w:rPr>
        <w:t xml:space="preserve"> the corresponding PSSM-based feature files</w:t>
      </w:r>
      <w:r w:rsidRPr="001A6A73">
        <w:rPr>
          <w:sz w:val="24"/>
          <w:szCs w:val="24"/>
        </w:rPr>
        <w:t>.</w:t>
      </w:r>
    </w:p>
    <w:p w14:paraId="704A9490" w14:textId="77777777" w:rsidR="00FC0B3D" w:rsidRDefault="00FC0B3D" w:rsidP="00235694">
      <w:pPr>
        <w:rPr>
          <w:sz w:val="24"/>
          <w:szCs w:val="24"/>
          <w:lang w:val="en-AU"/>
        </w:rPr>
      </w:pPr>
    </w:p>
    <w:p w14:paraId="39D1C2F4" w14:textId="77777777" w:rsidR="00594F01" w:rsidRDefault="00594F01" w:rsidP="00235694">
      <w:pPr>
        <w:rPr>
          <w:sz w:val="24"/>
          <w:szCs w:val="24"/>
          <w:lang w:val="en-AU"/>
        </w:rPr>
      </w:pPr>
    </w:p>
    <w:p w14:paraId="3F30D246" w14:textId="77777777" w:rsidR="00594F01" w:rsidRDefault="00594F01" w:rsidP="00235694">
      <w:pPr>
        <w:rPr>
          <w:sz w:val="24"/>
          <w:szCs w:val="24"/>
          <w:lang w:val="en-AU"/>
        </w:rPr>
      </w:pPr>
    </w:p>
    <w:p w14:paraId="4EFF93C8" w14:textId="77777777" w:rsidR="00594F01" w:rsidRDefault="00594F01" w:rsidP="00235694">
      <w:pPr>
        <w:rPr>
          <w:sz w:val="24"/>
          <w:szCs w:val="24"/>
          <w:lang w:val="en-AU"/>
        </w:rPr>
      </w:pPr>
    </w:p>
    <w:p w14:paraId="3DD53D04" w14:textId="77777777" w:rsidR="00594F01" w:rsidRDefault="00594F01" w:rsidP="00235694">
      <w:pPr>
        <w:rPr>
          <w:sz w:val="24"/>
          <w:szCs w:val="24"/>
          <w:lang w:val="en-AU"/>
        </w:rPr>
      </w:pPr>
    </w:p>
    <w:p w14:paraId="3C6D3D58" w14:textId="77777777" w:rsidR="00594F01" w:rsidRDefault="00594F01" w:rsidP="00594F01">
      <w:pPr>
        <w:rPr>
          <w:sz w:val="22"/>
        </w:rPr>
      </w:pPr>
    </w:p>
    <w:p w14:paraId="45D7331C" w14:textId="77777777" w:rsidR="00594F01" w:rsidRDefault="00594F01" w:rsidP="00594F01">
      <w:pPr>
        <w:rPr>
          <w:sz w:val="22"/>
        </w:rPr>
      </w:pPr>
    </w:p>
    <w:p w14:paraId="6BD0805A" w14:textId="77777777" w:rsidR="00594F01" w:rsidRDefault="00594F01" w:rsidP="00594F01">
      <w:pPr>
        <w:rPr>
          <w:sz w:val="22"/>
        </w:rPr>
      </w:pPr>
    </w:p>
    <w:p w14:paraId="38D8EBF7" w14:textId="74617939" w:rsidR="00594F01" w:rsidRDefault="000A2042" w:rsidP="00594F01">
      <w:pPr>
        <w:jc w:val="center"/>
        <w:rPr>
          <w:sz w:val="22"/>
        </w:rPr>
      </w:pPr>
      <w:r>
        <w:rPr>
          <w:sz w:val="22"/>
        </w:rPr>
        <w:lastRenderedPageBreak/>
        <w:pict w14:anchorId="5A7486A7">
          <v:shape id="_x0000_i1027" type="#_x0000_t75" style="width:352.7pt;height:460.3pt">
            <v:imagedata r:id="rId11" o:title="文章流程图-1"/>
          </v:shape>
        </w:pict>
      </w:r>
    </w:p>
    <w:p w14:paraId="74E13287" w14:textId="1243314D" w:rsidR="00594F01" w:rsidRDefault="00594F01" w:rsidP="00594F01">
      <w:pPr>
        <w:jc w:val="center"/>
        <w:rPr>
          <w:sz w:val="22"/>
        </w:rPr>
      </w:pPr>
      <w:r w:rsidRPr="007A01E8">
        <w:rPr>
          <w:b/>
          <w:sz w:val="24"/>
          <w:szCs w:val="24"/>
        </w:rPr>
        <w:t xml:space="preserve">Fig. </w:t>
      </w:r>
      <w:r>
        <w:rPr>
          <w:b/>
          <w:sz w:val="24"/>
          <w:szCs w:val="24"/>
        </w:rPr>
        <w:t>S</w:t>
      </w:r>
      <w:r w:rsidR="004B3D8E">
        <w:rPr>
          <w:b/>
          <w:sz w:val="24"/>
          <w:szCs w:val="24"/>
        </w:rPr>
        <w:t>3</w:t>
      </w:r>
      <w:r w:rsidRPr="007A01E8">
        <w:rPr>
          <w:sz w:val="24"/>
          <w:szCs w:val="24"/>
        </w:rPr>
        <w:t xml:space="preserve">. </w:t>
      </w:r>
      <w:r>
        <w:rPr>
          <w:sz w:val="24"/>
          <w:szCs w:val="24"/>
        </w:rPr>
        <w:t>Workflow of the POSSUM server.</w:t>
      </w:r>
    </w:p>
    <w:p w14:paraId="7E5C5009" w14:textId="77777777" w:rsidR="00594F01" w:rsidRPr="00E65818" w:rsidRDefault="00594F01" w:rsidP="00594F01">
      <w:pPr>
        <w:rPr>
          <w:sz w:val="24"/>
          <w:szCs w:val="24"/>
        </w:rPr>
      </w:pPr>
    </w:p>
    <w:p w14:paraId="0C25ECD0" w14:textId="64D8791E" w:rsidR="00C31A0F" w:rsidRPr="00E65818" w:rsidRDefault="00C31A0F" w:rsidP="00594F01">
      <w:pPr>
        <w:rPr>
          <w:sz w:val="24"/>
          <w:szCs w:val="24"/>
        </w:rPr>
      </w:pPr>
      <w:r w:rsidRPr="00E65818">
        <w:rPr>
          <w:sz w:val="24"/>
          <w:szCs w:val="24"/>
        </w:rPr>
        <w:t>The workflow of the POSSUM server is dis</w:t>
      </w:r>
      <w:r w:rsidR="00E65818" w:rsidRPr="00E65818">
        <w:rPr>
          <w:sz w:val="24"/>
          <w:szCs w:val="24"/>
        </w:rPr>
        <w:t>played in Fig. S3.</w:t>
      </w:r>
    </w:p>
    <w:p w14:paraId="36777829" w14:textId="77777777" w:rsidR="00594F01" w:rsidRPr="00E65818" w:rsidRDefault="00594F01" w:rsidP="00594F01">
      <w:pPr>
        <w:rPr>
          <w:sz w:val="24"/>
          <w:szCs w:val="24"/>
        </w:rPr>
      </w:pPr>
    </w:p>
    <w:p w14:paraId="50F16FF0" w14:textId="77777777" w:rsidR="00594F01" w:rsidRPr="00E65818" w:rsidRDefault="00594F01" w:rsidP="00594F01">
      <w:pPr>
        <w:rPr>
          <w:sz w:val="24"/>
          <w:szCs w:val="24"/>
        </w:rPr>
      </w:pPr>
    </w:p>
    <w:p w14:paraId="4C034C70" w14:textId="77777777" w:rsidR="00A710E4" w:rsidRDefault="000A2042" w:rsidP="00594F01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pict w14:anchorId="4BBDD0E2">
          <v:shape id="_x0000_i1028" type="#_x0000_t75" style="width:352.3pt;height:295.7pt">
            <v:imagedata r:id="rId12" o:title="新建 Microsoft Visio 绘图"/>
          </v:shape>
        </w:pict>
      </w:r>
    </w:p>
    <w:p w14:paraId="5A585AEF" w14:textId="7DF76174" w:rsidR="00594F01" w:rsidRPr="00D820F6" w:rsidRDefault="00594F01" w:rsidP="00594F01">
      <w:pPr>
        <w:jc w:val="center"/>
        <w:rPr>
          <w:color w:val="FF0000"/>
          <w:sz w:val="24"/>
          <w:szCs w:val="24"/>
        </w:rPr>
      </w:pPr>
      <w:r w:rsidRPr="00D820F6">
        <w:rPr>
          <w:b/>
          <w:color w:val="FF0000"/>
          <w:sz w:val="24"/>
          <w:szCs w:val="24"/>
        </w:rPr>
        <w:t>Fig. S</w:t>
      </w:r>
      <w:r w:rsidR="004B3D8E" w:rsidRPr="00D820F6">
        <w:rPr>
          <w:b/>
          <w:color w:val="FF0000"/>
          <w:sz w:val="24"/>
          <w:szCs w:val="24"/>
        </w:rPr>
        <w:t>4</w:t>
      </w:r>
      <w:r w:rsidRPr="00D820F6">
        <w:rPr>
          <w:color w:val="FF0000"/>
          <w:sz w:val="24"/>
          <w:szCs w:val="24"/>
        </w:rPr>
        <w:t xml:space="preserve">. </w:t>
      </w:r>
      <w:r w:rsidR="000A410B">
        <w:rPr>
          <w:color w:val="FF0000"/>
          <w:sz w:val="24"/>
          <w:szCs w:val="24"/>
        </w:rPr>
        <w:t>A</w:t>
      </w:r>
      <w:r w:rsidRPr="00D820F6">
        <w:rPr>
          <w:color w:val="FF0000"/>
          <w:sz w:val="24"/>
          <w:szCs w:val="24"/>
        </w:rPr>
        <w:t xml:space="preserve">rchitecture of the </w:t>
      </w:r>
      <w:r w:rsidR="00296486" w:rsidRPr="00305D33">
        <w:rPr>
          <w:color w:val="FF0000"/>
          <w:sz w:val="24"/>
          <w:szCs w:val="24"/>
        </w:rPr>
        <w:t>POSSUM</w:t>
      </w:r>
      <w:r w:rsidR="00296486" w:rsidRPr="00296486" w:rsidDel="000F492C">
        <w:rPr>
          <w:color w:val="FF0000"/>
          <w:sz w:val="24"/>
          <w:szCs w:val="24"/>
        </w:rPr>
        <w:t xml:space="preserve"> </w:t>
      </w:r>
      <w:r w:rsidRPr="00D820F6">
        <w:rPr>
          <w:color w:val="FF0000"/>
          <w:sz w:val="24"/>
          <w:szCs w:val="24"/>
        </w:rPr>
        <w:t>standalone toolkit.</w:t>
      </w:r>
    </w:p>
    <w:p w14:paraId="17D029ED" w14:textId="77777777" w:rsidR="00152A4A" w:rsidRPr="007171FD" w:rsidRDefault="00152A4A" w:rsidP="00E445FD">
      <w:pPr>
        <w:rPr>
          <w:color w:val="FF0000"/>
          <w:sz w:val="24"/>
          <w:szCs w:val="24"/>
          <w:lang w:val="en-AU"/>
        </w:rPr>
      </w:pPr>
    </w:p>
    <w:p w14:paraId="698B7970" w14:textId="50129AE9" w:rsidR="00E445FD" w:rsidRPr="007171FD" w:rsidRDefault="00E445FD" w:rsidP="00E445FD">
      <w:pPr>
        <w:rPr>
          <w:color w:val="FF0000"/>
          <w:sz w:val="24"/>
          <w:szCs w:val="24"/>
        </w:rPr>
      </w:pPr>
      <w:r w:rsidRPr="007171FD">
        <w:rPr>
          <w:color w:val="FF0000"/>
          <w:sz w:val="24"/>
          <w:szCs w:val="24"/>
        </w:rPr>
        <w:t xml:space="preserve">The architecture of the </w:t>
      </w:r>
      <w:r w:rsidR="00296486">
        <w:rPr>
          <w:color w:val="FF0000"/>
          <w:sz w:val="24"/>
          <w:szCs w:val="24"/>
        </w:rPr>
        <w:t>POSSUM</w:t>
      </w:r>
      <w:r w:rsidR="00296486" w:rsidRPr="00296486" w:rsidDel="00334CF6">
        <w:rPr>
          <w:color w:val="FF0000"/>
          <w:sz w:val="24"/>
          <w:szCs w:val="24"/>
        </w:rPr>
        <w:t xml:space="preserve"> </w:t>
      </w:r>
      <w:r w:rsidRPr="007171FD">
        <w:rPr>
          <w:color w:val="FF0000"/>
          <w:sz w:val="24"/>
          <w:szCs w:val="24"/>
        </w:rPr>
        <w:t>standalone toolkit is displayed in Fig. S4. Th</w:t>
      </w:r>
      <w:r w:rsidR="005F4332">
        <w:rPr>
          <w:color w:val="FF0000"/>
          <w:sz w:val="24"/>
          <w:szCs w:val="24"/>
        </w:rPr>
        <w:t>e</w:t>
      </w:r>
      <w:r w:rsidRPr="007171FD">
        <w:rPr>
          <w:color w:val="FF0000"/>
          <w:sz w:val="24"/>
          <w:szCs w:val="24"/>
        </w:rPr>
        <w:t xml:space="preserve"> toolkit </w:t>
      </w:r>
      <w:r w:rsidR="005F4332">
        <w:rPr>
          <w:color w:val="FF0000"/>
          <w:sz w:val="24"/>
          <w:szCs w:val="24"/>
        </w:rPr>
        <w:t>wa</w:t>
      </w:r>
      <w:r w:rsidRPr="007171FD">
        <w:rPr>
          <w:color w:val="FF0000"/>
          <w:sz w:val="24"/>
          <w:szCs w:val="24"/>
        </w:rPr>
        <w:t xml:space="preserve">s </w:t>
      </w:r>
      <w:r w:rsidR="005F4332">
        <w:rPr>
          <w:color w:val="FF0000"/>
          <w:sz w:val="24"/>
          <w:szCs w:val="24"/>
        </w:rPr>
        <w:t>implemented</w:t>
      </w:r>
      <w:r w:rsidR="005F4332" w:rsidRPr="007171FD">
        <w:rPr>
          <w:color w:val="FF0000"/>
          <w:sz w:val="24"/>
          <w:szCs w:val="24"/>
        </w:rPr>
        <w:t xml:space="preserve"> </w:t>
      </w:r>
      <w:r w:rsidR="00296486">
        <w:rPr>
          <w:color w:val="FF0000"/>
          <w:sz w:val="24"/>
          <w:szCs w:val="24"/>
        </w:rPr>
        <w:t>in</w:t>
      </w:r>
      <w:r w:rsidR="00296486" w:rsidRPr="007171FD">
        <w:rPr>
          <w:color w:val="FF0000"/>
          <w:sz w:val="24"/>
          <w:szCs w:val="24"/>
        </w:rPr>
        <w:t xml:space="preserve"> </w:t>
      </w:r>
      <w:r w:rsidRPr="007171FD">
        <w:rPr>
          <w:color w:val="FF0000"/>
          <w:sz w:val="24"/>
          <w:szCs w:val="24"/>
        </w:rPr>
        <w:t xml:space="preserve">Python (for core function implementation) and Perl (for universal command line interface). The </w:t>
      </w:r>
      <w:r w:rsidR="002B4BFA">
        <w:rPr>
          <w:color w:val="FF0000"/>
          <w:sz w:val="24"/>
          <w:szCs w:val="24"/>
        </w:rPr>
        <w:t>major</w:t>
      </w:r>
      <w:r w:rsidR="002B4BFA" w:rsidRPr="007171FD">
        <w:rPr>
          <w:color w:val="FF0000"/>
          <w:sz w:val="24"/>
          <w:szCs w:val="24"/>
        </w:rPr>
        <w:t xml:space="preserve"> </w:t>
      </w:r>
      <w:r w:rsidRPr="007171FD">
        <w:rPr>
          <w:color w:val="FF0000"/>
          <w:sz w:val="24"/>
          <w:szCs w:val="24"/>
        </w:rPr>
        <w:t xml:space="preserve">components of the toolkit are </w:t>
      </w:r>
      <w:r w:rsidR="00915C42">
        <w:rPr>
          <w:color w:val="FF0000"/>
          <w:sz w:val="24"/>
          <w:szCs w:val="24"/>
        </w:rPr>
        <w:t xml:space="preserve">briefly </w:t>
      </w:r>
      <w:r w:rsidRPr="007171FD">
        <w:rPr>
          <w:color w:val="FF0000"/>
          <w:sz w:val="24"/>
          <w:szCs w:val="24"/>
        </w:rPr>
        <w:t>described as follows:</w:t>
      </w:r>
    </w:p>
    <w:p w14:paraId="7ECCA265" w14:textId="5CC148AA" w:rsidR="00E445FD" w:rsidRPr="007171FD" w:rsidRDefault="00E445FD" w:rsidP="00E445FD">
      <w:pPr>
        <w:pStyle w:val="ListParagraph"/>
        <w:numPr>
          <w:ilvl w:val="0"/>
          <w:numId w:val="12"/>
        </w:numPr>
        <w:ind w:firstLineChars="0"/>
        <w:rPr>
          <w:color w:val="FF0000"/>
          <w:sz w:val="24"/>
          <w:szCs w:val="24"/>
          <w:lang w:val="en-AU"/>
        </w:rPr>
      </w:pPr>
      <w:r w:rsidRPr="007171FD">
        <w:rPr>
          <w:color w:val="FF0000"/>
          <w:sz w:val="24"/>
          <w:szCs w:val="24"/>
          <w:lang w:val="en-AU"/>
        </w:rPr>
        <w:t xml:space="preserve">Command Line Interface: This module is </w:t>
      </w:r>
      <w:r w:rsidR="009A46E0">
        <w:rPr>
          <w:color w:val="FF0000"/>
          <w:sz w:val="24"/>
          <w:szCs w:val="24"/>
          <w:lang w:val="en-AU"/>
        </w:rPr>
        <w:t>made available</w:t>
      </w:r>
      <w:r w:rsidR="009A46E0" w:rsidRPr="007171FD">
        <w:rPr>
          <w:color w:val="FF0000"/>
          <w:sz w:val="24"/>
          <w:szCs w:val="24"/>
          <w:lang w:val="en-AU"/>
        </w:rPr>
        <w:t xml:space="preserve"> </w:t>
      </w:r>
      <w:r w:rsidRPr="007171FD">
        <w:rPr>
          <w:color w:val="FF0000"/>
          <w:sz w:val="24"/>
          <w:szCs w:val="24"/>
          <w:lang w:val="en-AU"/>
        </w:rPr>
        <w:t xml:space="preserve">to provide a universal and user-friendly command line interface, </w:t>
      </w:r>
      <w:r w:rsidR="007638E0">
        <w:rPr>
          <w:color w:val="FF0000"/>
          <w:sz w:val="24"/>
          <w:szCs w:val="24"/>
          <w:lang w:val="en-AU"/>
        </w:rPr>
        <w:t xml:space="preserve">via </w:t>
      </w:r>
      <w:r w:rsidRPr="007171FD">
        <w:rPr>
          <w:color w:val="FF0000"/>
          <w:sz w:val="24"/>
          <w:szCs w:val="24"/>
          <w:lang w:val="en-AU"/>
        </w:rPr>
        <w:t xml:space="preserve">which users can </w:t>
      </w:r>
      <w:r w:rsidR="007C4314">
        <w:rPr>
          <w:color w:val="FF0000"/>
          <w:sz w:val="24"/>
          <w:szCs w:val="24"/>
          <w:lang w:val="en-AU"/>
        </w:rPr>
        <w:t xml:space="preserve">effectively </w:t>
      </w:r>
      <w:r w:rsidRPr="007171FD">
        <w:rPr>
          <w:color w:val="FF0000"/>
          <w:sz w:val="24"/>
          <w:szCs w:val="24"/>
          <w:lang w:val="en-AU"/>
        </w:rPr>
        <w:t xml:space="preserve">interact with the toolkit. This module </w:t>
      </w:r>
      <w:r w:rsidR="007306FE">
        <w:rPr>
          <w:color w:val="FF0000"/>
          <w:sz w:val="24"/>
          <w:szCs w:val="24"/>
          <w:lang w:val="en-AU"/>
        </w:rPr>
        <w:t>allows</w:t>
      </w:r>
      <w:r w:rsidR="007306FE" w:rsidRPr="007171FD">
        <w:rPr>
          <w:color w:val="FF0000"/>
          <w:sz w:val="24"/>
          <w:szCs w:val="24"/>
          <w:lang w:val="en-AU"/>
        </w:rPr>
        <w:t xml:space="preserve"> </w:t>
      </w:r>
      <w:r w:rsidR="007306FE">
        <w:rPr>
          <w:color w:val="FF0000"/>
          <w:sz w:val="24"/>
          <w:szCs w:val="24"/>
          <w:lang w:val="en-AU"/>
        </w:rPr>
        <w:t xml:space="preserve">users to </w:t>
      </w:r>
      <w:r w:rsidR="009D04B8">
        <w:rPr>
          <w:color w:val="FF0000"/>
          <w:sz w:val="24"/>
          <w:szCs w:val="24"/>
          <w:lang w:val="en-AU"/>
        </w:rPr>
        <w:t xml:space="preserve">specify and </w:t>
      </w:r>
      <w:r w:rsidR="00B974B6">
        <w:rPr>
          <w:color w:val="FF0000"/>
          <w:sz w:val="24"/>
          <w:szCs w:val="24"/>
          <w:lang w:val="en-AU"/>
        </w:rPr>
        <w:t>apply</w:t>
      </w:r>
      <w:r w:rsidR="00EF08F9">
        <w:rPr>
          <w:color w:val="FF0000"/>
          <w:sz w:val="24"/>
          <w:szCs w:val="24"/>
          <w:lang w:val="en-AU"/>
        </w:rPr>
        <w:t xml:space="preserve"> different</w:t>
      </w:r>
      <w:r w:rsidR="007306FE">
        <w:rPr>
          <w:color w:val="FF0000"/>
          <w:sz w:val="24"/>
          <w:szCs w:val="24"/>
          <w:lang w:val="en-AU"/>
        </w:rPr>
        <w:t xml:space="preserve"> </w:t>
      </w:r>
      <w:r w:rsidRPr="007171FD">
        <w:rPr>
          <w:color w:val="FF0000"/>
          <w:sz w:val="24"/>
          <w:szCs w:val="24"/>
          <w:lang w:val="en-AU"/>
        </w:rPr>
        <w:t xml:space="preserve">parameters and </w:t>
      </w:r>
      <w:r w:rsidR="00296486">
        <w:rPr>
          <w:color w:val="FF0000"/>
          <w:sz w:val="24"/>
          <w:szCs w:val="24"/>
          <w:lang w:val="en-AU"/>
        </w:rPr>
        <w:t xml:space="preserve">it </w:t>
      </w:r>
      <w:r w:rsidRPr="007171FD">
        <w:rPr>
          <w:color w:val="FF0000"/>
          <w:sz w:val="24"/>
          <w:szCs w:val="24"/>
          <w:lang w:val="en-AU"/>
        </w:rPr>
        <w:t>invokes the descriptor generating process.</w:t>
      </w:r>
    </w:p>
    <w:p w14:paraId="1E5495FF" w14:textId="6A8FBD1C" w:rsidR="00E445FD" w:rsidRPr="007171FD" w:rsidRDefault="00E445FD" w:rsidP="00E445FD">
      <w:pPr>
        <w:pStyle w:val="ListParagraph"/>
        <w:numPr>
          <w:ilvl w:val="0"/>
          <w:numId w:val="12"/>
        </w:numPr>
        <w:ind w:firstLineChars="0"/>
        <w:rPr>
          <w:color w:val="FF0000"/>
          <w:sz w:val="24"/>
          <w:szCs w:val="24"/>
          <w:lang w:val="en-AU"/>
        </w:rPr>
      </w:pPr>
      <w:r w:rsidRPr="007171FD">
        <w:rPr>
          <w:color w:val="FF0000"/>
          <w:sz w:val="24"/>
          <w:szCs w:val="24"/>
          <w:lang w:val="en-AU"/>
        </w:rPr>
        <w:t xml:space="preserve">PSSM Profile-based Feature Descriptor Generating Module: This module </w:t>
      </w:r>
      <w:r w:rsidR="000A5AAB">
        <w:rPr>
          <w:color w:val="FF0000"/>
          <w:sz w:val="24"/>
          <w:szCs w:val="24"/>
          <w:lang w:val="en-AU"/>
        </w:rPr>
        <w:t>can be</w:t>
      </w:r>
      <w:r w:rsidR="000A5AAB" w:rsidRPr="007171FD">
        <w:rPr>
          <w:color w:val="FF0000"/>
          <w:sz w:val="24"/>
          <w:szCs w:val="24"/>
          <w:lang w:val="en-AU"/>
        </w:rPr>
        <w:t xml:space="preserve"> </w:t>
      </w:r>
      <w:r w:rsidRPr="007171FD">
        <w:rPr>
          <w:color w:val="FF0000"/>
          <w:sz w:val="24"/>
          <w:szCs w:val="24"/>
          <w:lang w:val="en-AU"/>
        </w:rPr>
        <w:t xml:space="preserve">used to wrap </w:t>
      </w:r>
      <w:r w:rsidR="003A7C0F">
        <w:rPr>
          <w:color w:val="FF0000"/>
          <w:sz w:val="24"/>
          <w:szCs w:val="24"/>
          <w:lang w:val="en-AU"/>
        </w:rPr>
        <w:t xml:space="preserve">up </w:t>
      </w:r>
      <w:r w:rsidRPr="007171FD">
        <w:rPr>
          <w:color w:val="FF0000"/>
          <w:sz w:val="24"/>
          <w:szCs w:val="24"/>
          <w:lang w:val="en-AU"/>
        </w:rPr>
        <w:t xml:space="preserve">and output the descriptor files based on the raw descriptor vectors (generated by the Matrix Transforming Module) </w:t>
      </w:r>
      <w:r w:rsidR="00E02DD3">
        <w:rPr>
          <w:color w:val="FF0000"/>
          <w:sz w:val="24"/>
          <w:szCs w:val="24"/>
          <w:lang w:val="en-AU"/>
        </w:rPr>
        <w:t>in accordance with</w:t>
      </w:r>
      <w:r w:rsidRPr="007171FD">
        <w:rPr>
          <w:color w:val="FF0000"/>
          <w:sz w:val="24"/>
          <w:szCs w:val="24"/>
          <w:lang w:val="en-AU"/>
        </w:rPr>
        <w:t xml:space="preserve"> the user-specified parameters.</w:t>
      </w:r>
    </w:p>
    <w:p w14:paraId="7C39E0BA" w14:textId="16D4469C" w:rsidR="00E445FD" w:rsidRPr="007171FD" w:rsidRDefault="00E445FD" w:rsidP="00E445FD">
      <w:pPr>
        <w:pStyle w:val="ListParagraph"/>
        <w:numPr>
          <w:ilvl w:val="0"/>
          <w:numId w:val="12"/>
        </w:numPr>
        <w:ind w:firstLineChars="0"/>
        <w:rPr>
          <w:color w:val="FF0000"/>
          <w:sz w:val="24"/>
          <w:szCs w:val="24"/>
          <w:lang w:val="en-AU"/>
        </w:rPr>
      </w:pPr>
      <w:r w:rsidRPr="007171FD">
        <w:rPr>
          <w:color w:val="FF0000"/>
          <w:sz w:val="24"/>
          <w:szCs w:val="24"/>
          <w:lang w:val="en-AU"/>
        </w:rPr>
        <w:t xml:space="preserve">Matrix Transforming Module: This module </w:t>
      </w:r>
      <w:r w:rsidR="00D56F30">
        <w:rPr>
          <w:color w:val="FF0000"/>
          <w:sz w:val="24"/>
          <w:szCs w:val="24"/>
          <w:lang w:val="en-AU"/>
        </w:rPr>
        <w:t>can be</w:t>
      </w:r>
      <w:r w:rsidRPr="007171FD">
        <w:rPr>
          <w:color w:val="FF0000"/>
          <w:sz w:val="24"/>
          <w:szCs w:val="24"/>
          <w:lang w:val="en-AU"/>
        </w:rPr>
        <w:t xml:space="preserve"> used to transform the PSSM matrix (which is abstracted from the original PSSM profile) to generate user-specified raw descriptor vectors. Various </w:t>
      </w:r>
      <w:r w:rsidR="00416FF0">
        <w:rPr>
          <w:color w:val="FF0000"/>
          <w:sz w:val="24"/>
          <w:szCs w:val="24"/>
          <w:lang w:val="en-AU"/>
        </w:rPr>
        <w:t>applicable</w:t>
      </w:r>
      <w:r w:rsidRPr="007171FD">
        <w:rPr>
          <w:color w:val="FF0000"/>
          <w:sz w:val="24"/>
          <w:szCs w:val="24"/>
          <w:lang w:val="en-AU"/>
        </w:rPr>
        <w:t xml:space="preserve"> matrix transformation functions in groups of row transformations, column transformations, and mixture of row and column transformations are available </w:t>
      </w:r>
      <w:r w:rsidR="004329F2">
        <w:rPr>
          <w:color w:val="FF0000"/>
          <w:sz w:val="24"/>
          <w:szCs w:val="24"/>
          <w:lang w:val="en-AU"/>
        </w:rPr>
        <w:t>within</w:t>
      </w:r>
      <w:r w:rsidR="004329F2" w:rsidRPr="007171FD">
        <w:rPr>
          <w:color w:val="FF0000"/>
          <w:sz w:val="24"/>
          <w:szCs w:val="24"/>
          <w:lang w:val="en-AU"/>
        </w:rPr>
        <w:t xml:space="preserve"> </w:t>
      </w:r>
      <w:r w:rsidRPr="007171FD">
        <w:rPr>
          <w:color w:val="FF0000"/>
          <w:sz w:val="24"/>
          <w:szCs w:val="24"/>
          <w:lang w:val="en-AU"/>
        </w:rPr>
        <w:t>this module.</w:t>
      </w:r>
    </w:p>
    <w:p w14:paraId="6A482AC8" w14:textId="4FFDAE80" w:rsidR="00E445FD" w:rsidRPr="007171FD" w:rsidRDefault="00E445FD" w:rsidP="00E445FD">
      <w:pPr>
        <w:pStyle w:val="ListParagraph"/>
        <w:numPr>
          <w:ilvl w:val="0"/>
          <w:numId w:val="12"/>
        </w:numPr>
        <w:ind w:firstLineChars="0"/>
        <w:rPr>
          <w:color w:val="FF0000"/>
          <w:sz w:val="24"/>
          <w:szCs w:val="24"/>
          <w:lang w:val="en-AU"/>
        </w:rPr>
      </w:pPr>
      <w:r w:rsidRPr="007171FD">
        <w:rPr>
          <w:color w:val="FF0000"/>
          <w:sz w:val="24"/>
          <w:szCs w:val="24"/>
          <w:lang w:val="en-AU"/>
        </w:rPr>
        <w:t xml:space="preserve">PSSM Profile Formatting Module: This module </w:t>
      </w:r>
      <w:r w:rsidR="008E5279">
        <w:rPr>
          <w:color w:val="FF0000"/>
          <w:sz w:val="24"/>
          <w:szCs w:val="24"/>
          <w:lang w:val="en-AU"/>
        </w:rPr>
        <w:t>can be</w:t>
      </w:r>
      <w:r w:rsidR="008E5279" w:rsidRPr="007171FD">
        <w:rPr>
          <w:color w:val="FF0000"/>
          <w:sz w:val="24"/>
          <w:szCs w:val="24"/>
          <w:lang w:val="en-AU"/>
        </w:rPr>
        <w:t xml:space="preserve"> </w:t>
      </w:r>
      <w:r w:rsidRPr="007171FD">
        <w:rPr>
          <w:color w:val="FF0000"/>
          <w:sz w:val="24"/>
          <w:szCs w:val="24"/>
          <w:lang w:val="en-AU"/>
        </w:rPr>
        <w:t>used to abstract the PSSM matrix from the PSSM profile.</w:t>
      </w:r>
    </w:p>
    <w:p w14:paraId="66092C59" w14:textId="00EA045C" w:rsidR="00E445FD" w:rsidRPr="00557AE2" w:rsidRDefault="00E445FD" w:rsidP="00E445FD">
      <w:pPr>
        <w:pStyle w:val="ListParagraph"/>
        <w:numPr>
          <w:ilvl w:val="0"/>
          <w:numId w:val="12"/>
        </w:numPr>
        <w:ind w:firstLineChars="0"/>
        <w:rPr>
          <w:color w:val="FF0000"/>
          <w:sz w:val="24"/>
          <w:szCs w:val="24"/>
          <w:lang w:val="en-AU"/>
        </w:rPr>
      </w:pPr>
      <w:r w:rsidRPr="00557AE2">
        <w:rPr>
          <w:color w:val="FF0000"/>
          <w:sz w:val="24"/>
          <w:szCs w:val="24"/>
          <w:lang w:val="en-AU"/>
        </w:rPr>
        <w:lastRenderedPageBreak/>
        <w:t xml:space="preserve">PSSM Profile Index Constructing Module: This module is a fundamental part </w:t>
      </w:r>
      <w:r w:rsidR="008C3D3B">
        <w:rPr>
          <w:color w:val="FF0000"/>
          <w:sz w:val="24"/>
          <w:szCs w:val="24"/>
          <w:lang w:val="en-AU"/>
        </w:rPr>
        <w:t xml:space="preserve">of the program </w:t>
      </w:r>
      <w:r w:rsidRPr="00557AE2">
        <w:rPr>
          <w:color w:val="FF0000"/>
          <w:sz w:val="24"/>
          <w:szCs w:val="24"/>
          <w:lang w:val="en-AU"/>
        </w:rPr>
        <w:t xml:space="preserve">that scans the FASTA sequences and the PSSM profile folder to build a hash map for each </w:t>
      </w:r>
      <w:r w:rsidR="00B86701">
        <w:rPr>
          <w:color w:val="FF0000"/>
          <w:sz w:val="24"/>
          <w:szCs w:val="24"/>
          <w:lang w:val="en-AU"/>
        </w:rPr>
        <w:t xml:space="preserve">query </w:t>
      </w:r>
      <w:r w:rsidRPr="00557AE2">
        <w:rPr>
          <w:color w:val="FF0000"/>
          <w:sz w:val="24"/>
          <w:szCs w:val="24"/>
          <w:lang w:val="en-AU"/>
        </w:rPr>
        <w:t xml:space="preserve">sequence and </w:t>
      </w:r>
      <w:r w:rsidR="00AC3B7C">
        <w:rPr>
          <w:color w:val="FF0000"/>
          <w:sz w:val="24"/>
          <w:szCs w:val="24"/>
          <w:lang w:val="en-AU"/>
        </w:rPr>
        <w:t>its</w:t>
      </w:r>
      <w:r w:rsidR="00AC3B7C" w:rsidRPr="00557AE2">
        <w:rPr>
          <w:color w:val="FF0000"/>
          <w:sz w:val="24"/>
          <w:szCs w:val="24"/>
          <w:lang w:val="en-AU"/>
        </w:rPr>
        <w:t xml:space="preserve"> </w:t>
      </w:r>
      <w:r w:rsidRPr="00557AE2">
        <w:rPr>
          <w:color w:val="FF0000"/>
          <w:sz w:val="24"/>
          <w:szCs w:val="24"/>
          <w:lang w:val="en-AU"/>
        </w:rPr>
        <w:t>corresponding PSSM profile.</w:t>
      </w:r>
    </w:p>
    <w:p w14:paraId="7471E2CC" w14:textId="620BD1D0" w:rsidR="00594F01" w:rsidRPr="00557AE2" w:rsidRDefault="00E445FD" w:rsidP="00E445FD">
      <w:pPr>
        <w:pStyle w:val="ListParagraph"/>
        <w:numPr>
          <w:ilvl w:val="0"/>
          <w:numId w:val="12"/>
        </w:numPr>
        <w:ind w:firstLineChars="0"/>
        <w:rPr>
          <w:color w:val="FF0000"/>
          <w:sz w:val="24"/>
          <w:szCs w:val="24"/>
          <w:lang w:val="en-AU"/>
        </w:rPr>
      </w:pPr>
      <w:r w:rsidRPr="00557AE2">
        <w:rPr>
          <w:color w:val="FF0000"/>
          <w:sz w:val="24"/>
          <w:szCs w:val="24"/>
          <w:lang w:val="en-AU"/>
        </w:rPr>
        <w:t xml:space="preserve">PSSM Profile Loading Module: This module looks up the hash table (built by </w:t>
      </w:r>
      <w:r w:rsidR="0050091D">
        <w:rPr>
          <w:color w:val="FF0000"/>
          <w:sz w:val="24"/>
          <w:szCs w:val="24"/>
          <w:lang w:val="en-AU"/>
        </w:rPr>
        <w:t xml:space="preserve">the </w:t>
      </w:r>
      <w:r w:rsidRPr="00557AE2">
        <w:rPr>
          <w:color w:val="FF0000"/>
          <w:sz w:val="24"/>
          <w:szCs w:val="24"/>
          <w:lang w:val="en-AU"/>
        </w:rPr>
        <w:t>PSSM Profile Index Constructing Module) to check the availability of the PSSM profile for a sequence and load</w:t>
      </w:r>
      <w:r w:rsidR="003E22CC">
        <w:rPr>
          <w:color w:val="FF0000"/>
          <w:sz w:val="24"/>
          <w:szCs w:val="24"/>
          <w:lang w:val="en-AU"/>
        </w:rPr>
        <w:t>s</w:t>
      </w:r>
      <w:r w:rsidRPr="00557AE2">
        <w:rPr>
          <w:color w:val="FF0000"/>
          <w:sz w:val="24"/>
          <w:szCs w:val="24"/>
          <w:lang w:val="en-AU"/>
        </w:rPr>
        <w:t xml:space="preserve"> the corresponding PSSM profile into the memory.</w:t>
      </w:r>
    </w:p>
    <w:p w14:paraId="54FB101E" w14:textId="3BA074B5" w:rsidR="00C9531C" w:rsidRDefault="00C9531C">
      <w:pPr>
        <w:spacing w:before="0" w:after="0"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2DDB685C" w14:textId="25800685" w:rsidR="00E16CEE" w:rsidRDefault="00A17272" w:rsidP="00A2178A">
      <w:pPr>
        <w:rPr>
          <w:sz w:val="24"/>
          <w:szCs w:val="24"/>
        </w:rPr>
      </w:pPr>
      <w:r w:rsidRPr="00A17272">
        <w:rPr>
          <w:b/>
          <w:color w:val="000000" w:themeColor="text1"/>
          <w:sz w:val="24"/>
          <w:szCs w:val="24"/>
        </w:rPr>
        <w:lastRenderedPageBreak/>
        <w:t>C</w:t>
      </w:r>
      <w:r w:rsidR="00482200" w:rsidRPr="00A17272">
        <w:rPr>
          <w:b/>
          <w:color w:val="000000" w:themeColor="text1"/>
          <w:sz w:val="24"/>
          <w:szCs w:val="24"/>
        </w:rPr>
        <w:t xml:space="preserve">omparison </w:t>
      </w:r>
      <w:r w:rsidR="002D068B" w:rsidRPr="00A17272">
        <w:rPr>
          <w:b/>
          <w:color w:val="000000" w:themeColor="text1"/>
          <w:sz w:val="24"/>
          <w:szCs w:val="24"/>
        </w:rPr>
        <w:t xml:space="preserve">of </w:t>
      </w:r>
      <w:r w:rsidR="003179C2" w:rsidRPr="00A17272">
        <w:rPr>
          <w:b/>
          <w:color w:val="000000" w:themeColor="text1"/>
          <w:sz w:val="24"/>
          <w:szCs w:val="24"/>
        </w:rPr>
        <w:t xml:space="preserve">the </w:t>
      </w:r>
      <w:r w:rsidR="002D068B" w:rsidRPr="00A17272">
        <w:rPr>
          <w:b/>
          <w:color w:val="000000" w:themeColor="text1"/>
          <w:sz w:val="24"/>
          <w:szCs w:val="24"/>
        </w:rPr>
        <w:t>computational time of PSSM profile</w:t>
      </w:r>
      <w:r w:rsidR="004E3D22" w:rsidRPr="00A17272">
        <w:rPr>
          <w:b/>
          <w:color w:val="000000" w:themeColor="text1"/>
          <w:sz w:val="24"/>
          <w:szCs w:val="24"/>
          <w:lang w:eastAsia="zh-CN"/>
        </w:rPr>
        <w:t>-based feature descriptor</w:t>
      </w:r>
      <w:r w:rsidR="002D068B" w:rsidRPr="00A17272">
        <w:rPr>
          <w:b/>
          <w:color w:val="000000" w:themeColor="text1"/>
          <w:sz w:val="24"/>
          <w:szCs w:val="24"/>
        </w:rPr>
        <w:t xml:space="preserve"> generation by POSSUM on different uniref databases</w:t>
      </w:r>
    </w:p>
    <w:p w14:paraId="6BA1060E" w14:textId="1F64D836" w:rsidR="00235694" w:rsidRDefault="000A2042" w:rsidP="00605509">
      <w:pPr>
        <w:jc w:val="center"/>
        <w:rPr>
          <w:b/>
        </w:rPr>
      </w:pPr>
      <w:r>
        <w:rPr>
          <w:b/>
          <w:noProof/>
          <w:lang w:eastAsia="zh-CN"/>
        </w:rPr>
        <w:pict w14:anchorId="5C38C420">
          <v:shape id="_x0000_i1029" type="#_x0000_t75" style="width:468pt;height:374.55pt">
            <v:imagedata r:id="rId13" o:title="sequence_length_histogram"/>
          </v:shape>
        </w:pict>
      </w:r>
    </w:p>
    <w:p w14:paraId="1B72359C" w14:textId="38B678EA" w:rsidR="00742C89" w:rsidRPr="001A6A73" w:rsidRDefault="001C1EDE" w:rsidP="00605509">
      <w:pPr>
        <w:jc w:val="center"/>
        <w:rPr>
          <w:sz w:val="24"/>
          <w:szCs w:val="24"/>
        </w:rPr>
      </w:pPr>
      <w:r w:rsidRPr="001A6A73">
        <w:rPr>
          <w:b/>
          <w:sz w:val="24"/>
          <w:szCs w:val="24"/>
        </w:rPr>
        <w:t xml:space="preserve">Fig. </w:t>
      </w:r>
      <w:r w:rsidR="0006199C">
        <w:rPr>
          <w:b/>
          <w:sz w:val="24"/>
          <w:szCs w:val="24"/>
        </w:rPr>
        <w:t>S</w:t>
      </w:r>
      <w:r w:rsidR="00E90490">
        <w:rPr>
          <w:b/>
          <w:sz w:val="24"/>
          <w:szCs w:val="24"/>
        </w:rPr>
        <w:t>5</w:t>
      </w:r>
      <w:r w:rsidRPr="001A6A73">
        <w:rPr>
          <w:b/>
          <w:sz w:val="24"/>
          <w:szCs w:val="24"/>
        </w:rPr>
        <w:t>.</w:t>
      </w:r>
      <w:r w:rsidRPr="001A6A73">
        <w:rPr>
          <w:sz w:val="24"/>
          <w:szCs w:val="24"/>
        </w:rPr>
        <w:t xml:space="preserve"> </w:t>
      </w:r>
      <w:r w:rsidR="00DD00EF" w:rsidRPr="001A6A73">
        <w:rPr>
          <w:sz w:val="24"/>
          <w:szCs w:val="24"/>
        </w:rPr>
        <w:t xml:space="preserve">The </w:t>
      </w:r>
      <w:bookmarkStart w:id="96" w:name="OLE_LINK3"/>
      <w:bookmarkStart w:id="97" w:name="OLE_LINK13"/>
      <w:r w:rsidR="00DD00EF" w:rsidRPr="001A6A73">
        <w:rPr>
          <w:sz w:val="24"/>
          <w:szCs w:val="24"/>
        </w:rPr>
        <w:t xml:space="preserve">distribution </w:t>
      </w:r>
      <w:bookmarkEnd w:id="96"/>
      <w:bookmarkEnd w:id="97"/>
      <w:r w:rsidR="00DD00EF" w:rsidRPr="001A6A73">
        <w:rPr>
          <w:sz w:val="24"/>
          <w:szCs w:val="24"/>
        </w:rPr>
        <w:t xml:space="preserve">of </w:t>
      </w:r>
      <w:r w:rsidR="00325B45" w:rsidRPr="001A6A73">
        <w:rPr>
          <w:sz w:val="24"/>
          <w:szCs w:val="24"/>
        </w:rPr>
        <w:t xml:space="preserve">submitted </w:t>
      </w:r>
      <w:r w:rsidR="00DD00EF" w:rsidRPr="001A6A73">
        <w:rPr>
          <w:sz w:val="24"/>
          <w:szCs w:val="24"/>
        </w:rPr>
        <w:t>sequence length</w:t>
      </w:r>
      <w:r w:rsidR="00907DB6" w:rsidRPr="001A6A73">
        <w:rPr>
          <w:sz w:val="24"/>
          <w:szCs w:val="24"/>
        </w:rPr>
        <w:t>s</w:t>
      </w:r>
      <w:r w:rsidRPr="001A6A73">
        <w:rPr>
          <w:sz w:val="24"/>
          <w:szCs w:val="24"/>
        </w:rPr>
        <w:t>.</w:t>
      </w:r>
    </w:p>
    <w:p w14:paraId="558FF922" w14:textId="77777777" w:rsidR="00965226" w:rsidRDefault="00965226" w:rsidP="004A732C">
      <w:pPr>
        <w:rPr>
          <w:sz w:val="24"/>
          <w:szCs w:val="24"/>
        </w:rPr>
      </w:pPr>
    </w:p>
    <w:p w14:paraId="36B2F05F" w14:textId="44419B5F" w:rsidR="00D217A5" w:rsidRDefault="00B56B38" w:rsidP="004A732C">
      <w:pPr>
        <w:rPr>
          <w:sz w:val="24"/>
          <w:szCs w:val="24"/>
        </w:rPr>
      </w:pPr>
      <w:r>
        <w:rPr>
          <w:sz w:val="24"/>
          <w:szCs w:val="24"/>
        </w:rPr>
        <w:t xml:space="preserve">Next, </w:t>
      </w:r>
      <w:r w:rsidR="00BF7F0A">
        <w:rPr>
          <w:sz w:val="24"/>
          <w:szCs w:val="24"/>
        </w:rPr>
        <w:t xml:space="preserve">in order </w:t>
      </w:r>
      <w:r>
        <w:rPr>
          <w:sz w:val="24"/>
          <w:szCs w:val="24"/>
        </w:rPr>
        <w:t>t</w:t>
      </w:r>
      <w:r w:rsidR="000E05D5">
        <w:rPr>
          <w:sz w:val="24"/>
          <w:szCs w:val="24"/>
        </w:rPr>
        <w:t xml:space="preserve">o illustrate the computational power of POSSUM, we randomly selected </w:t>
      </w:r>
      <w:r w:rsidR="000E05D5" w:rsidRPr="00716CAF">
        <w:rPr>
          <w:sz w:val="24"/>
          <w:szCs w:val="24"/>
        </w:rPr>
        <w:t xml:space="preserve">50 sequences </w:t>
      </w:r>
      <w:r w:rsidR="000E05D5">
        <w:rPr>
          <w:sz w:val="24"/>
          <w:szCs w:val="24"/>
        </w:rPr>
        <w:t>from the</w:t>
      </w:r>
      <w:r w:rsidR="000E05D5" w:rsidRPr="00716CAF">
        <w:rPr>
          <w:sz w:val="24"/>
          <w:szCs w:val="24"/>
        </w:rPr>
        <w:t xml:space="preserve"> UniProt database (</w:t>
      </w:r>
      <w:hyperlink r:id="rId14" w:history="1">
        <w:r w:rsidR="000E05D5" w:rsidRPr="00716CAF">
          <w:rPr>
            <w:rStyle w:val="Hyperlink"/>
            <w:sz w:val="24"/>
            <w:szCs w:val="24"/>
          </w:rPr>
          <w:t>http://www.uniprot.org/</w:t>
        </w:r>
      </w:hyperlink>
      <w:r w:rsidR="000E05D5" w:rsidRPr="00716CAF">
        <w:rPr>
          <w:sz w:val="24"/>
          <w:szCs w:val="24"/>
        </w:rPr>
        <w:t>)</w:t>
      </w:r>
      <w:r w:rsidR="000E05D5">
        <w:rPr>
          <w:sz w:val="24"/>
          <w:szCs w:val="24"/>
        </w:rPr>
        <w:t xml:space="preserve">. We </w:t>
      </w:r>
      <w:r w:rsidR="00A07267">
        <w:rPr>
          <w:sz w:val="24"/>
          <w:szCs w:val="24"/>
        </w:rPr>
        <w:t xml:space="preserve">subsequently </w:t>
      </w:r>
      <w:r w:rsidR="000E05D5">
        <w:rPr>
          <w:sz w:val="24"/>
          <w:szCs w:val="24"/>
        </w:rPr>
        <w:t>evaluated</w:t>
      </w:r>
      <w:r w:rsidR="000E05D5" w:rsidRPr="00716CAF">
        <w:rPr>
          <w:sz w:val="24"/>
          <w:szCs w:val="24"/>
        </w:rPr>
        <w:t xml:space="preserve"> </w:t>
      </w:r>
      <w:r w:rsidR="000E05D5">
        <w:rPr>
          <w:sz w:val="24"/>
          <w:szCs w:val="24"/>
        </w:rPr>
        <w:t>POSSUM server’s</w:t>
      </w:r>
      <w:r w:rsidR="000E05D5" w:rsidRPr="00716CAF">
        <w:rPr>
          <w:sz w:val="24"/>
          <w:szCs w:val="24"/>
        </w:rPr>
        <w:t xml:space="preserve"> </w:t>
      </w:r>
      <w:r w:rsidR="000E05D5">
        <w:rPr>
          <w:sz w:val="24"/>
          <w:szCs w:val="24"/>
        </w:rPr>
        <w:t xml:space="preserve">CPU computing time for generating PSSM profile-based feature descriptors on the three different uniref databases (i.e. </w:t>
      </w:r>
      <w:r w:rsidR="000E05D5" w:rsidRPr="00AE5556">
        <w:rPr>
          <w:sz w:val="24"/>
          <w:szCs w:val="24"/>
        </w:rPr>
        <w:t>uniref50, uniref90 and uniref100</w:t>
      </w:r>
      <w:r w:rsidR="000E05D5">
        <w:rPr>
          <w:sz w:val="24"/>
          <w:szCs w:val="24"/>
        </w:rPr>
        <w:t>)</w:t>
      </w:r>
      <w:r w:rsidR="000E05D5" w:rsidRPr="00716CAF">
        <w:rPr>
          <w:sz w:val="24"/>
          <w:szCs w:val="24"/>
        </w:rPr>
        <w:t xml:space="preserve">. </w:t>
      </w:r>
      <w:r w:rsidR="000E05D5">
        <w:rPr>
          <w:sz w:val="24"/>
          <w:szCs w:val="24"/>
        </w:rPr>
        <w:t>Specifically, w</w:t>
      </w:r>
      <w:r w:rsidR="000E05D5" w:rsidRPr="00716CAF">
        <w:rPr>
          <w:sz w:val="24"/>
          <w:szCs w:val="24"/>
        </w:rPr>
        <w:t>e submitted 10, 20, 30, 40 and 50 sequences to</w:t>
      </w:r>
      <w:r w:rsidR="00BF7F0A">
        <w:rPr>
          <w:sz w:val="24"/>
          <w:szCs w:val="24"/>
        </w:rPr>
        <w:t xml:space="preserve"> the</w:t>
      </w:r>
      <w:r w:rsidR="000E05D5" w:rsidRPr="00716CAF">
        <w:rPr>
          <w:sz w:val="24"/>
          <w:szCs w:val="24"/>
        </w:rPr>
        <w:t xml:space="preserve"> </w:t>
      </w:r>
      <w:r w:rsidR="000E05D5">
        <w:rPr>
          <w:sz w:val="24"/>
          <w:szCs w:val="24"/>
        </w:rPr>
        <w:t xml:space="preserve">POSSUM server to </w:t>
      </w:r>
      <w:r w:rsidR="000E05D5" w:rsidRPr="00716CAF">
        <w:rPr>
          <w:sz w:val="24"/>
          <w:szCs w:val="24"/>
        </w:rPr>
        <w:t xml:space="preserve">generate all </w:t>
      </w:r>
      <w:r w:rsidR="000E05D5" w:rsidRPr="00AB5505">
        <w:rPr>
          <w:sz w:val="24"/>
          <w:szCs w:val="24"/>
        </w:rPr>
        <w:t>21</w:t>
      </w:r>
      <w:r w:rsidR="000E05D5">
        <w:rPr>
          <w:sz w:val="24"/>
          <w:szCs w:val="24"/>
        </w:rPr>
        <w:t xml:space="preserve"> </w:t>
      </w:r>
      <w:r w:rsidR="000E05D5" w:rsidRPr="00716CAF">
        <w:rPr>
          <w:sz w:val="24"/>
          <w:szCs w:val="24"/>
        </w:rPr>
        <w:t>types of PSSM profile</w:t>
      </w:r>
      <w:r w:rsidR="000E05D5">
        <w:rPr>
          <w:sz w:val="24"/>
          <w:szCs w:val="24"/>
        </w:rPr>
        <w:t>-</w:t>
      </w:r>
      <w:r w:rsidR="000E05D5" w:rsidRPr="00AE5556">
        <w:rPr>
          <w:sz w:val="24"/>
          <w:szCs w:val="24"/>
        </w:rPr>
        <w:t>based feature descriptors</w:t>
      </w:r>
      <w:r w:rsidR="000E05D5" w:rsidRPr="00716CAF">
        <w:rPr>
          <w:sz w:val="24"/>
          <w:szCs w:val="24"/>
        </w:rPr>
        <w:t xml:space="preserve">. The distributions of sequence lengths for </w:t>
      </w:r>
      <w:r w:rsidR="000E05D5">
        <w:rPr>
          <w:sz w:val="24"/>
          <w:szCs w:val="24"/>
        </w:rPr>
        <w:t>these tasks</w:t>
      </w:r>
      <w:r w:rsidR="000E05D5" w:rsidRPr="00716CAF">
        <w:rPr>
          <w:sz w:val="24"/>
          <w:szCs w:val="24"/>
        </w:rPr>
        <w:t>, the</w:t>
      </w:r>
      <w:r w:rsidR="000E05D5">
        <w:rPr>
          <w:sz w:val="24"/>
          <w:szCs w:val="24"/>
        </w:rPr>
        <w:t>ir</w:t>
      </w:r>
      <w:r w:rsidR="000E05D5" w:rsidRPr="00716CAF">
        <w:rPr>
          <w:sz w:val="24"/>
          <w:szCs w:val="24"/>
        </w:rPr>
        <w:t xml:space="preserve"> </w:t>
      </w:r>
      <w:r w:rsidR="000E05D5">
        <w:rPr>
          <w:sz w:val="24"/>
          <w:szCs w:val="24"/>
        </w:rPr>
        <w:t>computational</w:t>
      </w:r>
      <w:r w:rsidR="000E05D5" w:rsidRPr="00716CAF">
        <w:rPr>
          <w:sz w:val="24"/>
          <w:szCs w:val="24"/>
        </w:rPr>
        <w:t xml:space="preserve"> time against different </w:t>
      </w:r>
      <w:r w:rsidR="000E05D5">
        <w:rPr>
          <w:sz w:val="24"/>
          <w:szCs w:val="24"/>
        </w:rPr>
        <w:t xml:space="preserve">uniref </w:t>
      </w:r>
      <w:r w:rsidR="000E05D5" w:rsidRPr="00716CAF">
        <w:rPr>
          <w:sz w:val="24"/>
          <w:szCs w:val="24"/>
        </w:rPr>
        <w:t>databases</w:t>
      </w:r>
      <w:r w:rsidR="00A07267">
        <w:rPr>
          <w:sz w:val="24"/>
          <w:szCs w:val="24"/>
        </w:rPr>
        <w:t>,</w:t>
      </w:r>
      <w:r w:rsidR="000E05D5" w:rsidRPr="00716CAF">
        <w:rPr>
          <w:sz w:val="24"/>
          <w:szCs w:val="24"/>
        </w:rPr>
        <w:t xml:space="preserve"> and the distributions of </w:t>
      </w:r>
      <w:r w:rsidR="000E05D5">
        <w:rPr>
          <w:sz w:val="24"/>
          <w:szCs w:val="24"/>
        </w:rPr>
        <w:t xml:space="preserve">the computational </w:t>
      </w:r>
      <w:r w:rsidR="000E05D5" w:rsidRPr="00AE5556">
        <w:rPr>
          <w:sz w:val="24"/>
          <w:szCs w:val="24"/>
        </w:rPr>
        <w:t xml:space="preserve">time </w:t>
      </w:r>
      <w:r w:rsidR="000E05D5">
        <w:rPr>
          <w:sz w:val="24"/>
          <w:szCs w:val="24"/>
        </w:rPr>
        <w:t>over a certain</w:t>
      </w:r>
      <w:r w:rsidR="000E05D5" w:rsidRPr="00716CAF">
        <w:rPr>
          <w:sz w:val="24"/>
          <w:szCs w:val="24"/>
        </w:rPr>
        <w:t xml:space="preserve"> task</w:t>
      </w:r>
      <w:r w:rsidR="000E05D5">
        <w:rPr>
          <w:sz w:val="24"/>
          <w:szCs w:val="24"/>
        </w:rPr>
        <w:t xml:space="preserve"> (generating PSSM profile-based feature descriptors for 50 sequences on uniref50)</w:t>
      </w:r>
      <w:r w:rsidR="000E05D5" w:rsidRPr="00716CAF">
        <w:rPr>
          <w:sz w:val="24"/>
          <w:szCs w:val="24"/>
        </w:rPr>
        <w:t xml:space="preserve"> are shown in Fig. </w:t>
      </w:r>
      <w:r w:rsidR="000E05D5">
        <w:rPr>
          <w:sz w:val="24"/>
          <w:szCs w:val="24"/>
        </w:rPr>
        <w:t>S5</w:t>
      </w:r>
      <w:r w:rsidR="000E05D5" w:rsidRPr="00716CAF">
        <w:rPr>
          <w:sz w:val="24"/>
          <w:szCs w:val="24"/>
        </w:rPr>
        <w:t xml:space="preserve">, Fig. </w:t>
      </w:r>
      <w:r w:rsidR="000E05D5">
        <w:rPr>
          <w:sz w:val="24"/>
          <w:szCs w:val="24"/>
        </w:rPr>
        <w:t>S6</w:t>
      </w:r>
      <w:r w:rsidR="000E05D5" w:rsidRPr="00716CAF">
        <w:rPr>
          <w:sz w:val="24"/>
          <w:szCs w:val="24"/>
        </w:rPr>
        <w:t xml:space="preserve"> and Fig. </w:t>
      </w:r>
      <w:r w:rsidR="000E05D5">
        <w:rPr>
          <w:sz w:val="24"/>
          <w:szCs w:val="24"/>
        </w:rPr>
        <w:t>S7, respectively</w:t>
      </w:r>
      <w:r w:rsidR="000E05D5" w:rsidRPr="004C2DC6">
        <w:rPr>
          <w:sz w:val="24"/>
          <w:szCs w:val="24"/>
        </w:rPr>
        <w:t>.</w:t>
      </w:r>
    </w:p>
    <w:p w14:paraId="791D0508" w14:textId="77777777" w:rsidR="000E05D5" w:rsidRPr="00C840CC" w:rsidRDefault="000E05D5" w:rsidP="004A732C">
      <w:pPr>
        <w:rPr>
          <w:b/>
          <w:sz w:val="22"/>
        </w:rPr>
      </w:pPr>
    </w:p>
    <w:p w14:paraId="077F5227" w14:textId="40A91FE9" w:rsidR="00C27F5E" w:rsidRDefault="000A2042" w:rsidP="006A109F">
      <w:pPr>
        <w:jc w:val="center"/>
        <w:rPr>
          <w:b/>
        </w:rPr>
      </w:pPr>
      <w:r>
        <w:rPr>
          <w:b/>
          <w:noProof/>
          <w:lang w:eastAsia="zh-CN"/>
        </w:rPr>
        <w:lastRenderedPageBreak/>
        <w:pict w14:anchorId="34A8209F">
          <v:shape id="_x0000_i1030" type="#_x0000_t75" style="width:468pt;height:234.85pt">
            <v:imagedata r:id="rId15" o:title="calculatingtime_possum"/>
          </v:shape>
        </w:pict>
      </w:r>
    </w:p>
    <w:p w14:paraId="4504EA15" w14:textId="5D479AD9" w:rsidR="00B579C6" w:rsidRDefault="00B87B70" w:rsidP="00A2178A">
      <w:r w:rsidRPr="001A6A73">
        <w:rPr>
          <w:b/>
          <w:sz w:val="24"/>
          <w:szCs w:val="24"/>
        </w:rPr>
        <w:t xml:space="preserve">Fig. </w:t>
      </w:r>
      <w:r w:rsidR="0006199C">
        <w:rPr>
          <w:b/>
          <w:sz w:val="24"/>
          <w:szCs w:val="24"/>
        </w:rPr>
        <w:t>S</w:t>
      </w:r>
      <w:r w:rsidR="00E90490">
        <w:rPr>
          <w:b/>
          <w:sz w:val="24"/>
          <w:szCs w:val="24"/>
        </w:rPr>
        <w:t>6</w:t>
      </w:r>
      <w:r w:rsidRPr="001A6A73">
        <w:rPr>
          <w:sz w:val="24"/>
          <w:szCs w:val="24"/>
        </w:rPr>
        <w:t xml:space="preserve">. </w:t>
      </w:r>
      <w:r w:rsidR="00A30311" w:rsidRPr="001A6A73">
        <w:rPr>
          <w:sz w:val="24"/>
          <w:szCs w:val="24"/>
        </w:rPr>
        <w:t>C</w:t>
      </w:r>
      <w:r w:rsidR="00225E62" w:rsidRPr="001A6A73">
        <w:rPr>
          <w:sz w:val="24"/>
          <w:szCs w:val="24"/>
        </w:rPr>
        <w:t xml:space="preserve">omparisons </w:t>
      </w:r>
      <w:r w:rsidR="0094733A" w:rsidRPr="001A6A73">
        <w:rPr>
          <w:sz w:val="24"/>
          <w:szCs w:val="24"/>
        </w:rPr>
        <w:t xml:space="preserve">of </w:t>
      </w:r>
      <w:r w:rsidR="00D94E6D" w:rsidRPr="001A6A73">
        <w:rPr>
          <w:sz w:val="24"/>
          <w:szCs w:val="24"/>
        </w:rPr>
        <w:t xml:space="preserve">the computational time for </w:t>
      </w:r>
      <w:r w:rsidR="00070402" w:rsidRPr="001A6A73">
        <w:rPr>
          <w:sz w:val="24"/>
          <w:szCs w:val="24"/>
        </w:rPr>
        <w:t xml:space="preserve">the </w:t>
      </w:r>
      <w:r w:rsidR="00C53BE7" w:rsidRPr="001A6A73">
        <w:rPr>
          <w:sz w:val="24"/>
          <w:szCs w:val="24"/>
        </w:rPr>
        <w:t xml:space="preserve">POSSUM server </w:t>
      </w:r>
      <w:r w:rsidR="00D94E6D" w:rsidRPr="001A6A73">
        <w:rPr>
          <w:sz w:val="24"/>
          <w:szCs w:val="24"/>
        </w:rPr>
        <w:t>to</w:t>
      </w:r>
      <w:r w:rsidR="00C53BE7" w:rsidRPr="001A6A73">
        <w:rPr>
          <w:sz w:val="24"/>
          <w:szCs w:val="24"/>
        </w:rPr>
        <w:t xml:space="preserve"> </w:t>
      </w:r>
      <w:r w:rsidR="00624234">
        <w:rPr>
          <w:sz w:val="24"/>
          <w:szCs w:val="24"/>
        </w:rPr>
        <w:t xml:space="preserve">process and </w:t>
      </w:r>
      <w:r w:rsidR="00D94E6D" w:rsidRPr="001A6A73">
        <w:rPr>
          <w:sz w:val="24"/>
          <w:szCs w:val="24"/>
        </w:rPr>
        <w:t>generate</w:t>
      </w:r>
      <w:r w:rsidR="00C53BE7" w:rsidRPr="001A6A73">
        <w:rPr>
          <w:sz w:val="24"/>
          <w:szCs w:val="24"/>
        </w:rPr>
        <w:t xml:space="preserve"> the PSSM </w:t>
      </w:r>
      <w:r w:rsidR="00480801" w:rsidRPr="0006199C">
        <w:rPr>
          <w:sz w:val="24"/>
          <w:szCs w:val="24"/>
        </w:rPr>
        <w:t>profile-based feature descriptors</w:t>
      </w:r>
      <w:r w:rsidR="00C53BE7" w:rsidRPr="001A6A73">
        <w:rPr>
          <w:sz w:val="24"/>
          <w:szCs w:val="24"/>
        </w:rPr>
        <w:t xml:space="preserve"> </w:t>
      </w:r>
      <w:r w:rsidR="00992CBC" w:rsidRPr="001A6A73">
        <w:rPr>
          <w:sz w:val="24"/>
          <w:szCs w:val="24"/>
        </w:rPr>
        <w:t xml:space="preserve">of </w:t>
      </w:r>
      <w:r w:rsidR="004D36AF">
        <w:rPr>
          <w:sz w:val="24"/>
          <w:szCs w:val="24"/>
        </w:rPr>
        <w:t xml:space="preserve">varying </w:t>
      </w:r>
      <w:r w:rsidR="00C53BE7" w:rsidRPr="0084571B">
        <w:rPr>
          <w:sz w:val="24"/>
          <w:szCs w:val="24"/>
        </w:rPr>
        <w:t xml:space="preserve">numbers </w:t>
      </w:r>
      <w:r w:rsidR="00992CBC" w:rsidRPr="0084571B">
        <w:rPr>
          <w:sz w:val="24"/>
          <w:szCs w:val="24"/>
        </w:rPr>
        <w:t xml:space="preserve">of sequences </w:t>
      </w:r>
      <w:r w:rsidR="007C2550" w:rsidRPr="0084571B">
        <w:rPr>
          <w:sz w:val="24"/>
          <w:szCs w:val="24"/>
        </w:rPr>
        <w:t>using</w:t>
      </w:r>
      <w:r w:rsidR="005F5B4C" w:rsidRPr="0084571B">
        <w:rPr>
          <w:sz w:val="24"/>
          <w:szCs w:val="24"/>
        </w:rPr>
        <w:t xml:space="preserve"> </w:t>
      </w:r>
      <w:r w:rsidR="00AB7481" w:rsidRPr="0084571B">
        <w:rPr>
          <w:sz w:val="24"/>
          <w:szCs w:val="24"/>
        </w:rPr>
        <w:t xml:space="preserve">three </w:t>
      </w:r>
      <w:r w:rsidR="00992CBC" w:rsidRPr="0084571B">
        <w:rPr>
          <w:sz w:val="24"/>
          <w:szCs w:val="24"/>
        </w:rPr>
        <w:t xml:space="preserve">different </w:t>
      </w:r>
      <w:r w:rsidR="00DB146D" w:rsidRPr="0084571B">
        <w:rPr>
          <w:sz w:val="24"/>
          <w:szCs w:val="24"/>
        </w:rPr>
        <w:t>uniref databases</w:t>
      </w:r>
      <w:r w:rsidR="00147652" w:rsidRPr="0084571B">
        <w:rPr>
          <w:sz w:val="24"/>
          <w:szCs w:val="24"/>
        </w:rPr>
        <w:t xml:space="preserve"> (i.e. uniref50, uniref90 and uniref100)</w:t>
      </w:r>
      <w:r w:rsidR="00C53BE7" w:rsidRPr="0084571B">
        <w:rPr>
          <w:sz w:val="24"/>
          <w:szCs w:val="24"/>
        </w:rPr>
        <w:t>. The three databases were</w:t>
      </w:r>
      <w:r w:rsidR="00AB7481" w:rsidRPr="0084571B">
        <w:rPr>
          <w:sz w:val="24"/>
          <w:szCs w:val="24"/>
        </w:rPr>
        <w:t xml:space="preserve"> generated based on different sequence identity threshol</w:t>
      </w:r>
      <w:r w:rsidR="00147652" w:rsidRPr="0084571B">
        <w:rPr>
          <w:sz w:val="24"/>
          <w:szCs w:val="24"/>
        </w:rPr>
        <w:t>ds</w:t>
      </w:r>
      <w:r w:rsidR="00AB7481" w:rsidRPr="0084571B">
        <w:rPr>
          <w:sz w:val="24"/>
          <w:szCs w:val="24"/>
        </w:rPr>
        <w:t>.</w:t>
      </w:r>
      <w:r w:rsidR="003A20C3" w:rsidRPr="0084571B">
        <w:rPr>
          <w:sz w:val="24"/>
          <w:szCs w:val="24"/>
        </w:rPr>
        <w:t xml:space="preserve"> The </w:t>
      </w:r>
      <w:r w:rsidR="00257E26" w:rsidRPr="0084571B">
        <w:rPr>
          <w:sz w:val="24"/>
          <w:szCs w:val="24"/>
        </w:rPr>
        <w:t>computational t</w:t>
      </w:r>
      <w:r w:rsidR="003A20C3" w:rsidRPr="0084571B">
        <w:rPr>
          <w:sz w:val="24"/>
          <w:szCs w:val="24"/>
        </w:rPr>
        <w:t xml:space="preserve">ime </w:t>
      </w:r>
      <w:r w:rsidR="009F0466" w:rsidRPr="0084571B">
        <w:rPr>
          <w:sz w:val="24"/>
          <w:szCs w:val="24"/>
        </w:rPr>
        <w:t>on</w:t>
      </w:r>
      <w:r w:rsidR="003A20C3" w:rsidRPr="0084571B">
        <w:rPr>
          <w:sz w:val="24"/>
          <w:szCs w:val="24"/>
        </w:rPr>
        <w:t xml:space="preserve"> the y-axis indicates the </w:t>
      </w:r>
      <w:r w:rsidR="00614304" w:rsidRPr="0084571B">
        <w:rPr>
          <w:sz w:val="24"/>
          <w:szCs w:val="24"/>
        </w:rPr>
        <w:t xml:space="preserve">total </w:t>
      </w:r>
      <w:r w:rsidR="0000626D">
        <w:rPr>
          <w:sz w:val="24"/>
          <w:szCs w:val="24"/>
        </w:rPr>
        <w:t>computational</w:t>
      </w:r>
      <w:r w:rsidR="0000626D" w:rsidRPr="0084571B">
        <w:rPr>
          <w:sz w:val="24"/>
          <w:szCs w:val="24"/>
        </w:rPr>
        <w:t xml:space="preserve"> </w:t>
      </w:r>
      <w:r w:rsidR="003A20C3" w:rsidRPr="0084571B">
        <w:rPr>
          <w:sz w:val="24"/>
          <w:szCs w:val="24"/>
        </w:rPr>
        <w:t>time</w:t>
      </w:r>
      <w:r w:rsidR="009A56FE" w:rsidRPr="0084571B">
        <w:rPr>
          <w:sz w:val="24"/>
          <w:szCs w:val="24"/>
        </w:rPr>
        <w:t xml:space="preserve"> </w:t>
      </w:r>
      <w:r w:rsidR="0000626D">
        <w:rPr>
          <w:sz w:val="24"/>
          <w:szCs w:val="24"/>
        </w:rPr>
        <w:t>for submitted</w:t>
      </w:r>
      <w:r w:rsidR="0000626D" w:rsidRPr="0084571B">
        <w:rPr>
          <w:sz w:val="24"/>
          <w:szCs w:val="24"/>
        </w:rPr>
        <w:t xml:space="preserve"> </w:t>
      </w:r>
      <w:r w:rsidR="00872193">
        <w:rPr>
          <w:sz w:val="24"/>
          <w:szCs w:val="24"/>
        </w:rPr>
        <w:t>sequences</w:t>
      </w:r>
      <w:r w:rsidR="003A20C3" w:rsidRPr="0084571B">
        <w:rPr>
          <w:sz w:val="24"/>
          <w:szCs w:val="24"/>
        </w:rPr>
        <w:t xml:space="preserve"> (</w:t>
      </w:r>
      <w:r w:rsidR="002126DA" w:rsidRPr="0084571B">
        <w:rPr>
          <w:sz w:val="24"/>
          <w:szCs w:val="24"/>
        </w:rPr>
        <w:t>u</w:t>
      </w:r>
      <w:r w:rsidR="003A20C3" w:rsidRPr="0084571B">
        <w:rPr>
          <w:sz w:val="24"/>
          <w:szCs w:val="24"/>
        </w:rPr>
        <w:t xml:space="preserve">nit: </w:t>
      </w:r>
      <w:r w:rsidR="004E10A4" w:rsidRPr="0084571B">
        <w:rPr>
          <w:sz w:val="24"/>
          <w:szCs w:val="24"/>
        </w:rPr>
        <w:t>minute</w:t>
      </w:r>
      <w:r w:rsidR="003A20C3" w:rsidRPr="0084571B">
        <w:rPr>
          <w:sz w:val="24"/>
          <w:szCs w:val="24"/>
        </w:rPr>
        <w:t>).</w:t>
      </w:r>
    </w:p>
    <w:p w14:paraId="68950D3B" w14:textId="1B940029" w:rsidR="00D335FC" w:rsidRDefault="000A2042" w:rsidP="00A2178A">
      <w:pPr>
        <w:rPr>
          <w:b/>
        </w:rPr>
      </w:pPr>
      <w:r>
        <w:rPr>
          <w:b/>
          <w:noProof/>
          <w:lang w:eastAsia="zh-CN"/>
        </w:rPr>
        <w:pict w14:anchorId="3184CC33">
          <v:shape id="_x0000_i1031" type="#_x0000_t75" style="width:468pt;height:259.7pt">
            <v:imagedata r:id="rId16" o:title="POSSUM_time"/>
          </v:shape>
        </w:pict>
      </w:r>
    </w:p>
    <w:p w14:paraId="392975F6" w14:textId="5231915C" w:rsidR="009F71AE" w:rsidRPr="00605199" w:rsidRDefault="000768E1" w:rsidP="00A2178A">
      <w:pPr>
        <w:rPr>
          <w:sz w:val="24"/>
          <w:szCs w:val="24"/>
        </w:rPr>
      </w:pPr>
      <w:r w:rsidRPr="00605199">
        <w:rPr>
          <w:b/>
          <w:sz w:val="24"/>
          <w:szCs w:val="24"/>
        </w:rPr>
        <w:t xml:space="preserve">Fig. </w:t>
      </w:r>
      <w:r w:rsidR="0006199C">
        <w:rPr>
          <w:b/>
          <w:sz w:val="24"/>
          <w:szCs w:val="24"/>
        </w:rPr>
        <w:t>S</w:t>
      </w:r>
      <w:r w:rsidR="00E90490">
        <w:rPr>
          <w:b/>
          <w:sz w:val="24"/>
          <w:szCs w:val="24"/>
        </w:rPr>
        <w:t>7</w:t>
      </w:r>
      <w:r w:rsidRPr="00605199">
        <w:rPr>
          <w:sz w:val="24"/>
          <w:szCs w:val="24"/>
        </w:rPr>
        <w:t xml:space="preserve">. </w:t>
      </w:r>
      <w:r w:rsidR="00194468">
        <w:rPr>
          <w:sz w:val="24"/>
          <w:szCs w:val="24"/>
        </w:rPr>
        <w:t>D</w:t>
      </w:r>
      <w:r w:rsidR="00920998" w:rsidRPr="00605199">
        <w:rPr>
          <w:sz w:val="24"/>
          <w:szCs w:val="24"/>
        </w:rPr>
        <w:t>istribution</w:t>
      </w:r>
      <w:r w:rsidRPr="00605199">
        <w:rPr>
          <w:sz w:val="24"/>
          <w:szCs w:val="24"/>
        </w:rPr>
        <w:t xml:space="preserve"> </w:t>
      </w:r>
      <w:r w:rsidR="00920998" w:rsidRPr="00605199">
        <w:rPr>
          <w:sz w:val="24"/>
          <w:szCs w:val="24"/>
        </w:rPr>
        <w:t xml:space="preserve">of </w:t>
      </w:r>
      <w:r w:rsidR="0066625A" w:rsidRPr="00605199">
        <w:rPr>
          <w:sz w:val="24"/>
          <w:szCs w:val="24"/>
        </w:rPr>
        <w:t>the</w:t>
      </w:r>
      <w:r w:rsidR="001302DE" w:rsidRPr="00605199">
        <w:rPr>
          <w:sz w:val="24"/>
          <w:szCs w:val="24"/>
        </w:rPr>
        <w:t xml:space="preserve"> computational time</w:t>
      </w:r>
      <w:r w:rsidR="0066625A" w:rsidRPr="00605199">
        <w:rPr>
          <w:sz w:val="24"/>
          <w:szCs w:val="24"/>
        </w:rPr>
        <w:t xml:space="preserve"> </w:t>
      </w:r>
      <w:r w:rsidR="007E10A3">
        <w:rPr>
          <w:sz w:val="24"/>
          <w:szCs w:val="24"/>
        </w:rPr>
        <w:t>involved in the task of</w:t>
      </w:r>
      <w:r w:rsidR="005F5B4C" w:rsidRPr="00605199">
        <w:rPr>
          <w:sz w:val="24"/>
          <w:szCs w:val="24"/>
        </w:rPr>
        <w:t xml:space="preserve"> generating all types of PSSM profile-based feature descriptors</w:t>
      </w:r>
      <w:r w:rsidR="00F416B0">
        <w:rPr>
          <w:sz w:val="24"/>
          <w:szCs w:val="24"/>
        </w:rPr>
        <w:t xml:space="preserve"> as a whole</w:t>
      </w:r>
      <w:r w:rsidR="005F5B4C" w:rsidRPr="00605199">
        <w:rPr>
          <w:sz w:val="24"/>
          <w:szCs w:val="24"/>
        </w:rPr>
        <w:t>.</w:t>
      </w:r>
      <w:r w:rsidR="00F66514" w:rsidRPr="00605199">
        <w:rPr>
          <w:sz w:val="24"/>
          <w:szCs w:val="24"/>
        </w:rPr>
        <w:t xml:space="preserve"> The results were </w:t>
      </w:r>
      <w:r w:rsidR="001F4770" w:rsidRPr="00605199">
        <w:rPr>
          <w:sz w:val="24"/>
          <w:szCs w:val="24"/>
        </w:rPr>
        <w:t>obtained</w:t>
      </w:r>
      <w:r w:rsidR="00F66514" w:rsidRPr="00605199">
        <w:rPr>
          <w:sz w:val="24"/>
          <w:szCs w:val="24"/>
        </w:rPr>
        <w:t xml:space="preserve"> over the 50 randomly selected sequences based on the uniref50 database.</w:t>
      </w:r>
    </w:p>
    <w:p w14:paraId="069F3CEE" w14:textId="77777777" w:rsidR="00404C43" w:rsidRDefault="00404C43" w:rsidP="00A2178A"/>
    <w:p w14:paraId="25F132C8" w14:textId="756447B5" w:rsidR="005F5B4C" w:rsidRPr="009A62C3" w:rsidRDefault="00C81ABE" w:rsidP="00E83F24">
      <w:pPr>
        <w:rPr>
          <w:sz w:val="24"/>
          <w:szCs w:val="24"/>
        </w:rPr>
      </w:pPr>
      <w:r>
        <w:rPr>
          <w:sz w:val="24"/>
          <w:szCs w:val="24"/>
        </w:rPr>
        <w:t xml:space="preserve">Fig. </w:t>
      </w:r>
      <w:r w:rsidR="00FF2C42">
        <w:rPr>
          <w:sz w:val="24"/>
          <w:szCs w:val="24"/>
        </w:rPr>
        <w:t>S</w:t>
      </w:r>
      <w:r w:rsidR="006A67DE">
        <w:rPr>
          <w:sz w:val="24"/>
          <w:szCs w:val="24"/>
        </w:rPr>
        <w:t>6</w:t>
      </w:r>
      <w:r w:rsidR="003D6C3B">
        <w:rPr>
          <w:sz w:val="24"/>
          <w:szCs w:val="24"/>
        </w:rPr>
        <w:t xml:space="preserve"> suggests</w:t>
      </w:r>
      <w:r w:rsidR="005F5B4C" w:rsidRPr="009A62C3">
        <w:rPr>
          <w:sz w:val="24"/>
          <w:szCs w:val="24"/>
        </w:rPr>
        <w:t xml:space="preserve"> a </w:t>
      </w:r>
      <w:r w:rsidR="00744B1D">
        <w:rPr>
          <w:sz w:val="24"/>
          <w:szCs w:val="24"/>
        </w:rPr>
        <w:t xml:space="preserve">near </w:t>
      </w:r>
      <w:r w:rsidR="005F5B4C" w:rsidRPr="009A62C3">
        <w:rPr>
          <w:sz w:val="24"/>
          <w:szCs w:val="24"/>
        </w:rPr>
        <w:t>linear relation</w:t>
      </w:r>
      <w:r>
        <w:rPr>
          <w:sz w:val="24"/>
          <w:szCs w:val="24"/>
        </w:rPr>
        <w:t>ship between the CPU computational</w:t>
      </w:r>
      <w:r w:rsidRPr="00AE5556">
        <w:rPr>
          <w:sz w:val="24"/>
          <w:szCs w:val="24"/>
        </w:rPr>
        <w:t xml:space="preserve"> time</w:t>
      </w:r>
      <w:r w:rsidR="005F5B4C" w:rsidRPr="009A62C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 w:rsidR="005F5B4C" w:rsidRPr="009A62C3">
        <w:rPr>
          <w:sz w:val="24"/>
          <w:szCs w:val="24"/>
        </w:rPr>
        <w:t xml:space="preserve">the </w:t>
      </w:r>
      <w:r>
        <w:rPr>
          <w:sz w:val="24"/>
          <w:szCs w:val="24"/>
        </w:rPr>
        <w:t>number</w:t>
      </w:r>
      <w:r w:rsidRPr="009A62C3">
        <w:rPr>
          <w:sz w:val="24"/>
          <w:szCs w:val="24"/>
        </w:rPr>
        <w:t xml:space="preserve"> </w:t>
      </w:r>
      <w:r w:rsidR="005F5B4C" w:rsidRPr="009A62C3">
        <w:rPr>
          <w:sz w:val="24"/>
          <w:szCs w:val="24"/>
        </w:rPr>
        <w:t>of submitted sequences</w:t>
      </w:r>
      <w:r w:rsidR="00070402">
        <w:rPr>
          <w:sz w:val="24"/>
          <w:szCs w:val="24"/>
        </w:rPr>
        <w:t>,</w:t>
      </w:r>
      <w:r w:rsidR="005F5B4C" w:rsidRPr="009A62C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provided </w:t>
      </w:r>
      <w:r w:rsidRPr="00AE5556">
        <w:rPr>
          <w:sz w:val="24"/>
          <w:szCs w:val="24"/>
        </w:rPr>
        <w:t xml:space="preserve">the same </w:t>
      </w:r>
      <w:r>
        <w:rPr>
          <w:sz w:val="24"/>
          <w:szCs w:val="24"/>
        </w:rPr>
        <w:t xml:space="preserve">uniref </w:t>
      </w:r>
      <w:r w:rsidRPr="00AE5556">
        <w:rPr>
          <w:sz w:val="24"/>
          <w:szCs w:val="24"/>
        </w:rPr>
        <w:t>database</w:t>
      </w:r>
      <w:r>
        <w:rPr>
          <w:sz w:val="24"/>
          <w:szCs w:val="24"/>
        </w:rPr>
        <w:t xml:space="preserve"> was used</w:t>
      </w:r>
      <w:r w:rsidR="005F5B4C" w:rsidRPr="009A62C3">
        <w:rPr>
          <w:sz w:val="24"/>
          <w:szCs w:val="24"/>
        </w:rPr>
        <w:t xml:space="preserve">. </w:t>
      </w:r>
      <w:r w:rsidR="00070402">
        <w:rPr>
          <w:sz w:val="24"/>
          <w:szCs w:val="24"/>
        </w:rPr>
        <w:t>Nevertheless</w:t>
      </w:r>
      <w:r w:rsidR="005F5B4C" w:rsidRPr="009A62C3">
        <w:rPr>
          <w:sz w:val="24"/>
          <w:szCs w:val="24"/>
        </w:rPr>
        <w:t xml:space="preserve">, </w:t>
      </w:r>
      <w:r w:rsidR="007C565A">
        <w:rPr>
          <w:sz w:val="24"/>
          <w:szCs w:val="24"/>
        </w:rPr>
        <w:t>the computational</w:t>
      </w:r>
      <w:r w:rsidR="007C565A" w:rsidRPr="009A62C3">
        <w:rPr>
          <w:sz w:val="24"/>
          <w:szCs w:val="24"/>
        </w:rPr>
        <w:t xml:space="preserve"> </w:t>
      </w:r>
      <w:r w:rsidR="005F5B4C" w:rsidRPr="009A62C3">
        <w:rPr>
          <w:sz w:val="24"/>
          <w:szCs w:val="24"/>
        </w:rPr>
        <w:t xml:space="preserve">time </w:t>
      </w:r>
      <w:r w:rsidR="007C565A">
        <w:rPr>
          <w:sz w:val="24"/>
          <w:szCs w:val="24"/>
        </w:rPr>
        <w:t xml:space="preserve">considerably </w:t>
      </w:r>
      <w:r w:rsidR="007C565A" w:rsidRPr="009A62C3">
        <w:rPr>
          <w:sz w:val="24"/>
          <w:szCs w:val="24"/>
        </w:rPr>
        <w:t>varie</w:t>
      </w:r>
      <w:r w:rsidR="007C565A">
        <w:rPr>
          <w:sz w:val="24"/>
          <w:szCs w:val="24"/>
        </w:rPr>
        <w:t>d</w:t>
      </w:r>
      <w:r w:rsidR="007C565A" w:rsidRPr="009A62C3">
        <w:rPr>
          <w:sz w:val="24"/>
          <w:szCs w:val="24"/>
        </w:rPr>
        <w:t xml:space="preserve"> </w:t>
      </w:r>
      <w:r w:rsidR="007C565A">
        <w:rPr>
          <w:sz w:val="24"/>
          <w:szCs w:val="24"/>
        </w:rPr>
        <w:t>depending on which</w:t>
      </w:r>
      <w:r w:rsidR="005F5B4C" w:rsidRPr="009A62C3">
        <w:rPr>
          <w:sz w:val="24"/>
          <w:szCs w:val="24"/>
        </w:rPr>
        <w:t xml:space="preserve"> </w:t>
      </w:r>
      <w:r w:rsidR="007C565A">
        <w:rPr>
          <w:sz w:val="24"/>
          <w:szCs w:val="24"/>
        </w:rPr>
        <w:t xml:space="preserve">uniref </w:t>
      </w:r>
      <w:r w:rsidR="005F5B4C" w:rsidRPr="009A62C3">
        <w:rPr>
          <w:sz w:val="24"/>
          <w:szCs w:val="24"/>
        </w:rPr>
        <w:t xml:space="preserve">database </w:t>
      </w:r>
      <w:r w:rsidR="007C565A">
        <w:rPr>
          <w:sz w:val="24"/>
          <w:szCs w:val="24"/>
        </w:rPr>
        <w:t xml:space="preserve">was used </w:t>
      </w:r>
      <w:r w:rsidR="005F5B4C" w:rsidRPr="009A62C3">
        <w:rPr>
          <w:sz w:val="24"/>
          <w:szCs w:val="24"/>
        </w:rPr>
        <w:t>for the same task</w:t>
      </w:r>
      <w:r w:rsidR="007C565A">
        <w:rPr>
          <w:sz w:val="24"/>
          <w:szCs w:val="24"/>
        </w:rPr>
        <w:t>.</w:t>
      </w:r>
      <w:r w:rsidR="007C565A" w:rsidRPr="009A62C3">
        <w:rPr>
          <w:sz w:val="24"/>
          <w:szCs w:val="24"/>
        </w:rPr>
        <w:t xml:space="preserve"> </w:t>
      </w:r>
      <w:r w:rsidR="00B319BF">
        <w:rPr>
          <w:sz w:val="24"/>
          <w:szCs w:val="24"/>
        </w:rPr>
        <w:t>U</w:t>
      </w:r>
      <w:r w:rsidR="00D11247" w:rsidRPr="009A62C3">
        <w:rPr>
          <w:sz w:val="24"/>
          <w:szCs w:val="24"/>
        </w:rPr>
        <w:t xml:space="preserve">sers </w:t>
      </w:r>
      <w:r w:rsidR="003D6C3B">
        <w:rPr>
          <w:sz w:val="24"/>
          <w:szCs w:val="24"/>
        </w:rPr>
        <w:t xml:space="preserve">should </w:t>
      </w:r>
      <w:r w:rsidR="00323BE2">
        <w:rPr>
          <w:sz w:val="24"/>
          <w:szCs w:val="24"/>
        </w:rPr>
        <w:t xml:space="preserve">keep in mind there is </w:t>
      </w:r>
      <w:r w:rsidR="00D11247" w:rsidRPr="009A62C3">
        <w:rPr>
          <w:sz w:val="24"/>
          <w:szCs w:val="24"/>
        </w:rPr>
        <w:t xml:space="preserve">a trade-off between </w:t>
      </w:r>
      <w:r w:rsidR="007C565A">
        <w:rPr>
          <w:sz w:val="24"/>
          <w:szCs w:val="24"/>
        </w:rPr>
        <w:t xml:space="preserve">the quality of the PSSM profiles generated and computational </w:t>
      </w:r>
      <w:r w:rsidR="00D11247" w:rsidRPr="009A62C3">
        <w:rPr>
          <w:sz w:val="24"/>
          <w:szCs w:val="24"/>
        </w:rPr>
        <w:t>efficiency</w:t>
      </w:r>
      <w:r w:rsidR="00323BE2">
        <w:rPr>
          <w:sz w:val="24"/>
          <w:szCs w:val="24"/>
        </w:rPr>
        <w:t xml:space="preserve">, and </w:t>
      </w:r>
      <w:r w:rsidR="0058502D">
        <w:rPr>
          <w:sz w:val="24"/>
          <w:szCs w:val="24"/>
        </w:rPr>
        <w:t>select which options would best suit</w:t>
      </w:r>
      <w:r w:rsidR="00D11247" w:rsidRPr="009A62C3">
        <w:rPr>
          <w:sz w:val="24"/>
          <w:szCs w:val="24"/>
        </w:rPr>
        <w:t xml:space="preserve"> their </w:t>
      </w:r>
      <w:r w:rsidR="00E142EA">
        <w:rPr>
          <w:sz w:val="24"/>
          <w:szCs w:val="24"/>
        </w:rPr>
        <w:t xml:space="preserve">practical </w:t>
      </w:r>
      <w:r w:rsidR="00D11247" w:rsidRPr="009A62C3">
        <w:rPr>
          <w:sz w:val="24"/>
          <w:szCs w:val="24"/>
        </w:rPr>
        <w:t>needs.</w:t>
      </w:r>
    </w:p>
    <w:p w14:paraId="3B928147" w14:textId="616464C2" w:rsidR="00EF77E7" w:rsidRDefault="00323BE2" w:rsidP="00A2178A">
      <w:pPr>
        <w:rPr>
          <w:sz w:val="24"/>
          <w:szCs w:val="24"/>
        </w:rPr>
      </w:pPr>
      <w:r>
        <w:rPr>
          <w:sz w:val="24"/>
          <w:szCs w:val="24"/>
        </w:rPr>
        <w:t>Furthermore</w:t>
      </w:r>
      <w:r w:rsidR="005B7C46" w:rsidRPr="00AF4DDD">
        <w:rPr>
          <w:sz w:val="24"/>
          <w:szCs w:val="24"/>
        </w:rPr>
        <w:t>,</w:t>
      </w:r>
      <w:r w:rsidR="00C91BC6" w:rsidRPr="00AF4DDD">
        <w:rPr>
          <w:sz w:val="24"/>
          <w:szCs w:val="24"/>
        </w:rPr>
        <w:t xml:space="preserve"> </w:t>
      </w:r>
      <w:r w:rsidR="00BF43C1">
        <w:rPr>
          <w:sz w:val="24"/>
          <w:szCs w:val="24"/>
        </w:rPr>
        <w:t xml:space="preserve">generating </w:t>
      </w:r>
      <w:r w:rsidR="006F1F73">
        <w:rPr>
          <w:sz w:val="24"/>
          <w:szCs w:val="24"/>
        </w:rPr>
        <w:t xml:space="preserve">a </w:t>
      </w:r>
      <w:r w:rsidR="008C5A16" w:rsidRPr="00AF4DDD">
        <w:rPr>
          <w:sz w:val="24"/>
          <w:szCs w:val="24"/>
        </w:rPr>
        <w:t>PSSM</w:t>
      </w:r>
      <w:r w:rsidR="000F2C77" w:rsidRPr="00AF4DDD">
        <w:rPr>
          <w:sz w:val="24"/>
          <w:szCs w:val="24"/>
        </w:rPr>
        <w:t xml:space="preserve"> profile</w:t>
      </w:r>
      <w:r w:rsidR="008C5A16" w:rsidRPr="00AF4DDD">
        <w:rPr>
          <w:sz w:val="24"/>
          <w:szCs w:val="24"/>
        </w:rPr>
        <w:t xml:space="preserve"> is </w:t>
      </w:r>
      <w:r w:rsidR="006951FD" w:rsidRPr="00AF4DDD">
        <w:rPr>
          <w:sz w:val="24"/>
          <w:szCs w:val="24"/>
        </w:rPr>
        <w:t xml:space="preserve">the most </w:t>
      </w:r>
      <w:r w:rsidR="00706510" w:rsidRPr="00AF4DDD">
        <w:rPr>
          <w:sz w:val="24"/>
          <w:szCs w:val="24"/>
        </w:rPr>
        <w:t xml:space="preserve">time-consuming </w:t>
      </w:r>
      <w:r w:rsidR="00DC11B7">
        <w:rPr>
          <w:sz w:val="24"/>
          <w:szCs w:val="24"/>
        </w:rPr>
        <w:t>step</w:t>
      </w:r>
      <w:r w:rsidR="00DC11B7" w:rsidRPr="00AF4DDD">
        <w:rPr>
          <w:sz w:val="24"/>
          <w:szCs w:val="24"/>
        </w:rPr>
        <w:t xml:space="preserve"> </w:t>
      </w:r>
      <w:r w:rsidR="00DC11B7">
        <w:rPr>
          <w:sz w:val="24"/>
          <w:szCs w:val="24"/>
        </w:rPr>
        <w:t>during</w:t>
      </w:r>
      <w:r w:rsidR="00DC11B7" w:rsidRPr="00AF4DDD">
        <w:rPr>
          <w:sz w:val="24"/>
          <w:szCs w:val="24"/>
        </w:rPr>
        <w:t xml:space="preserve"> </w:t>
      </w:r>
      <w:r w:rsidR="00706510" w:rsidRPr="00AF4DDD">
        <w:rPr>
          <w:sz w:val="24"/>
          <w:szCs w:val="24"/>
        </w:rPr>
        <w:t xml:space="preserve">the </w:t>
      </w:r>
      <w:r>
        <w:rPr>
          <w:sz w:val="24"/>
          <w:szCs w:val="24"/>
        </w:rPr>
        <w:t>entire</w:t>
      </w:r>
      <w:r w:rsidRPr="00AF4DDD">
        <w:rPr>
          <w:sz w:val="24"/>
          <w:szCs w:val="24"/>
        </w:rPr>
        <w:t xml:space="preserve"> </w:t>
      </w:r>
      <w:r w:rsidR="00DC11B7">
        <w:rPr>
          <w:sz w:val="24"/>
          <w:szCs w:val="24"/>
        </w:rPr>
        <w:t xml:space="preserve">feature </w:t>
      </w:r>
      <w:r w:rsidR="00D11247" w:rsidRPr="00AF4DDD">
        <w:rPr>
          <w:sz w:val="24"/>
          <w:szCs w:val="24"/>
        </w:rPr>
        <w:t>descriptor</w:t>
      </w:r>
      <w:r w:rsidR="00706510" w:rsidRPr="00AF4DDD">
        <w:rPr>
          <w:sz w:val="24"/>
          <w:szCs w:val="24"/>
        </w:rPr>
        <w:t xml:space="preserve"> </w:t>
      </w:r>
      <w:r w:rsidR="00DC11B7">
        <w:rPr>
          <w:sz w:val="24"/>
          <w:szCs w:val="24"/>
        </w:rPr>
        <w:t>generation</w:t>
      </w:r>
      <w:r w:rsidR="00DC11B7" w:rsidRPr="00AF4DDD">
        <w:rPr>
          <w:sz w:val="24"/>
          <w:szCs w:val="24"/>
        </w:rPr>
        <w:t xml:space="preserve"> </w:t>
      </w:r>
      <w:r w:rsidR="00706510" w:rsidRPr="00AF4DDD">
        <w:rPr>
          <w:sz w:val="24"/>
          <w:szCs w:val="24"/>
        </w:rPr>
        <w:t>process</w:t>
      </w:r>
      <w:r w:rsidR="000974D6">
        <w:rPr>
          <w:sz w:val="24"/>
          <w:szCs w:val="24"/>
        </w:rPr>
        <w:t xml:space="preserve"> (Fig. </w:t>
      </w:r>
      <w:r w:rsidR="009A30A0">
        <w:rPr>
          <w:sz w:val="24"/>
          <w:szCs w:val="24"/>
        </w:rPr>
        <w:t>S</w:t>
      </w:r>
      <w:r w:rsidR="006A67DE">
        <w:rPr>
          <w:sz w:val="24"/>
          <w:szCs w:val="24"/>
        </w:rPr>
        <w:t>7</w:t>
      </w:r>
      <w:r w:rsidR="000974D6">
        <w:rPr>
          <w:sz w:val="24"/>
          <w:szCs w:val="24"/>
        </w:rPr>
        <w:t>, left panel)</w:t>
      </w:r>
      <w:r w:rsidR="00DC11B7">
        <w:rPr>
          <w:sz w:val="24"/>
          <w:szCs w:val="24"/>
        </w:rPr>
        <w:t xml:space="preserve">, accounting for </w:t>
      </w:r>
      <w:r w:rsidR="00254B8E">
        <w:rPr>
          <w:sz w:val="24"/>
          <w:szCs w:val="24"/>
        </w:rPr>
        <w:t>96.8</w:t>
      </w:r>
      <w:r w:rsidR="00DC11B7" w:rsidRPr="00254B8E">
        <w:rPr>
          <w:sz w:val="24"/>
          <w:szCs w:val="24"/>
        </w:rPr>
        <w:t>%</w:t>
      </w:r>
      <w:r w:rsidR="00DC11B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of </w:t>
      </w:r>
      <w:r w:rsidR="005D260D">
        <w:rPr>
          <w:sz w:val="24"/>
          <w:szCs w:val="24"/>
        </w:rPr>
        <w:t xml:space="preserve">the </w:t>
      </w:r>
      <w:r>
        <w:rPr>
          <w:sz w:val="24"/>
          <w:szCs w:val="24"/>
        </w:rPr>
        <w:t xml:space="preserve">computing </w:t>
      </w:r>
      <w:r w:rsidR="00DC11B7">
        <w:rPr>
          <w:sz w:val="24"/>
          <w:szCs w:val="24"/>
        </w:rPr>
        <w:t>time</w:t>
      </w:r>
      <w:r w:rsidR="00706510" w:rsidRPr="00AF4DDD">
        <w:rPr>
          <w:sz w:val="24"/>
          <w:szCs w:val="24"/>
        </w:rPr>
        <w:t>.</w:t>
      </w:r>
      <w:r w:rsidR="00CC6A39" w:rsidRPr="00AF4DDD">
        <w:rPr>
          <w:sz w:val="24"/>
          <w:szCs w:val="24"/>
        </w:rPr>
        <w:t xml:space="preserve"> </w:t>
      </w:r>
      <w:r w:rsidR="004E7CDA">
        <w:rPr>
          <w:sz w:val="24"/>
          <w:szCs w:val="24"/>
        </w:rPr>
        <w:t>In this regard</w:t>
      </w:r>
      <w:r w:rsidR="00DC11B7">
        <w:rPr>
          <w:sz w:val="24"/>
          <w:szCs w:val="24"/>
        </w:rPr>
        <w:t>, p</w:t>
      </w:r>
      <w:r w:rsidR="00DC11B7" w:rsidRPr="00AF4DDD">
        <w:rPr>
          <w:sz w:val="24"/>
          <w:szCs w:val="24"/>
        </w:rPr>
        <w:t xml:space="preserve">arallelization </w:t>
      </w:r>
      <w:r w:rsidR="006E7929" w:rsidRPr="00AF4DDD">
        <w:rPr>
          <w:sz w:val="24"/>
          <w:szCs w:val="24"/>
        </w:rPr>
        <w:t xml:space="preserve">of </w:t>
      </w:r>
      <w:r>
        <w:rPr>
          <w:sz w:val="24"/>
          <w:szCs w:val="24"/>
        </w:rPr>
        <w:t xml:space="preserve">the </w:t>
      </w:r>
      <w:r w:rsidR="006E7929" w:rsidRPr="00AF4DDD">
        <w:rPr>
          <w:sz w:val="24"/>
          <w:szCs w:val="24"/>
        </w:rPr>
        <w:t>PSSM profile generation</w:t>
      </w:r>
      <w:r w:rsidR="00681DBE" w:rsidRPr="00AF4DDD">
        <w:rPr>
          <w:sz w:val="24"/>
          <w:szCs w:val="24"/>
        </w:rPr>
        <w:t xml:space="preserve"> </w:t>
      </w:r>
      <w:r w:rsidR="004E7CDA">
        <w:rPr>
          <w:sz w:val="24"/>
          <w:szCs w:val="24"/>
        </w:rPr>
        <w:t xml:space="preserve">is expected </w:t>
      </w:r>
      <w:r w:rsidR="006504BF">
        <w:rPr>
          <w:sz w:val="24"/>
          <w:szCs w:val="24"/>
        </w:rPr>
        <w:t xml:space="preserve">to significantly boost </w:t>
      </w:r>
      <w:r w:rsidR="00681DBE" w:rsidRPr="00AF4DDD">
        <w:rPr>
          <w:sz w:val="24"/>
          <w:szCs w:val="24"/>
        </w:rPr>
        <w:t xml:space="preserve">the throughput </w:t>
      </w:r>
      <w:r w:rsidR="00681DBE" w:rsidRPr="00CC41BA">
        <w:rPr>
          <w:sz w:val="24"/>
          <w:szCs w:val="24"/>
        </w:rPr>
        <w:t xml:space="preserve">of </w:t>
      </w:r>
      <w:r w:rsidR="00275F3F">
        <w:rPr>
          <w:sz w:val="24"/>
          <w:szCs w:val="24"/>
        </w:rPr>
        <w:t xml:space="preserve">the </w:t>
      </w:r>
      <w:r w:rsidR="00681DBE" w:rsidRPr="00CC41BA">
        <w:rPr>
          <w:sz w:val="24"/>
          <w:szCs w:val="24"/>
        </w:rPr>
        <w:t>POSSUM</w:t>
      </w:r>
      <w:r w:rsidR="005D73FA">
        <w:rPr>
          <w:sz w:val="24"/>
          <w:szCs w:val="24"/>
        </w:rPr>
        <w:t xml:space="preserve"> server</w:t>
      </w:r>
      <w:r w:rsidR="00681DBE" w:rsidRPr="00CC41BA">
        <w:rPr>
          <w:sz w:val="24"/>
          <w:szCs w:val="24"/>
        </w:rPr>
        <w:t xml:space="preserve">. </w:t>
      </w:r>
      <w:r w:rsidR="00637E36">
        <w:rPr>
          <w:sz w:val="24"/>
          <w:szCs w:val="24"/>
        </w:rPr>
        <w:t xml:space="preserve">In addition, we </w:t>
      </w:r>
      <w:r w:rsidR="004F0CC6">
        <w:rPr>
          <w:sz w:val="24"/>
          <w:szCs w:val="24"/>
        </w:rPr>
        <w:t xml:space="preserve">also </w:t>
      </w:r>
      <w:r w:rsidR="00637E36">
        <w:rPr>
          <w:sz w:val="24"/>
          <w:szCs w:val="24"/>
        </w:rPr>
        <w:t xml:space="preserve">notice that </w:t>
      </w:r>
      <w:r w:rsidR="000974D6">
        <w:rPr>
          <w:sz w:val="24"/>
          <w:szCs w:val="24"/>
        </w:rPr>
        <w:t>during</w:t>
      </w:r>
      <w:r w:rsidR="00637E36" w:rsidRPr="00CC41BA">
        <w:rPr>
          <w:sz w:val="24"/>
          <w:szCs w:val="24"/>
        </w:rPr>
        <w:t xml:space="preserve"> </w:t>
      </w:r>
      <w:r w:rsidR="00016210" w:rsidRPr="00CC41BA">
        <w:rPr>
          <w:sz w:val="24"/>
          <w:szCs w:val="24"/>
        </w:rPr>
        <w:t xml:space="preserve">the </w:t>
      </w:r>
      <w:r>
        <w:rPr>
          <w:sz w:val="24"/>
          <w:szCs w:val="24"/>
        </w:rPr>
        <w:t>calculation</w:t>
      </w:r>
      <w:r w:rsidRPr="00CC41BA">
        <w:rPr>
          <w:sz w:val="24"/>
          <w:szCs w:val="24"/>
        </w:rPr>
        <w:t xml:space="preserve"> </w:t>
      </w:r>
      <w:r w:rsidR="00016210" w:rsidRPr="00CC41BA">
        <w:rPr>
          <w:sz w:val="24"/>
          <w:szCs w:val="24"/>
        </w:rPr>
        <w:t xml:space="preserve">of </w:t>
      </w:r>
      <w:r w:rsidR="000974D6">
        <w:rPr>
          <w:sz w:val="24"/>
          <w:szCs w:val="24"/>
        </w:rPr>
        <w:t xml:space="preserve">PSSM profile-based </w:t>
      </w:r>
      <w:r w:rsidR="00016210" w:rsidRPr="00CC41BA">
        <w:rPr>
          <w:sz w:val="24"/>
          <w:szCs w:val="24"/>
        </w:rPr>
        <w:t>feature descriptor</w:t>
      </w:r>
      <w:r>
        <w:rPr>
          <w:sz w:val="24"/>
          <w:szCs w:val="24"/>
        </w:rPr>
        <w:t>s</w:t>
      </w:r>
      <w:r w:rsidR="00016210" w:rsidRPr="00CC41BA">
        <w:rPr>
          <w:sz w:val="24"/>
          <w:szCs w:val="24"/>
        </w:rPr>
        <w:t xml:space="preserve"> (Fig. </w:t>
      </w:r>
      <w:r w:rsidR="009A30A0">
        <w:rPr>
          <w:sz w:val="24"/>
          <w:szCs w:val="24"/>
        </w:rPr>
        <w:t>S</w:t>
      </w:r>
      <w:r w:rsidR="006A67DE">
        <w:rPr>
          <w:sz w:val="24"/>
          <w:szCs w:val="24"/>
        </w:rPr>
        <w:t>7</w:t>
      </w:r>
      <w:r w:rsidR="000974D6">
        <w:rPr>
          <w:sz w:val="24"/>
          <w:szCs w:val="24"/>
        </w:rPr>
        <w:t>, right panel</w:t>
      </w:r>
      <w:r w:rsidR="00016210" w:rsidRPr="00CC41BA">
        <w:rPr>
          <w:sz w:val="24"/>
          <w:szCs w:val="24"/>
        </w:rPr>
        <w:t>)</w:t>
      </w:r>
      <w:r w:rsidR="00F61125" w:rsidRPr="00CC41BA">
        <w:rPr>
          <w:sz w:val="24"/>
          <w:szCs w:val="24"/>
        </w:rPr>
        <w:t xml:space="preserve">, </w:t>
      </w:r>
      <w:r w:rsidR="00637E36">
        <w:rPr>
          <w:sz w:val="24"/>
          <w:szCs w:val="24"/>
        </w:rPr>
        <w:t xml:space="preserve">the </w:t>
      </w:r>
      <w:r w:rsidR="00BB6132" w:rsidRPr="00CC41BA">
        <w:rPr>
          <w:sz w:val="24"/>
          <w:szCs w:val="24"/>
        </w:rPr>
        <w:t>tri-gram-PSSM</w:t>
      </w:r>
      <w:r w:rsidR="00016210" w:rsidRPr="00CC41BA">
        <w:rPr>
          <w:sz w:val="24"/>
          <w:szCs w:val="24"/>
        </w:rPr>
        <w:t xml:space="preserve"> is </w:t>
      </w:r>
      <w:r w:rsidR="00920506">
        <w:rPr>
          <w:sz w:val="24"/>
          <w:szCs w:val="24"/>
        </w:rPr>
        <w:t xml:space="preserve">the </w:t>
      </w:r>
      <w:r w:rsidR="00016210" w:rsidRPr="00CC41BA">
        <w:rPr>
          <w:sz w:val="24"/>
          <w:szCs w:val="24"/>
        </w:rPr>
        <w:t>most time</w:t>
      </w:r>
      <w:r w:rsidR="00920506">
        <w:rPr>
          <w:sz w:val="24"/>
          <w:szCs w:val="24"/>
        </w:rPr>
        <w:t>-</w:t>
      </w:r>
      <w:r w:rsidR="00016210" w:rsidRPr="00CC41BA">
        <w:rPr>
          <w:sz w:val="24"/>
          <w:szCs w:val="24"/>
        </w:rPr>
        <w:t xml:space="preserve">consuming </w:t>
      </w:r>
      <w:r w:rsidR="00920506">
        <w:rPr>
          <w:sz w:val="24"/>
          <w:szCs w:val="24"/>
        </w:rPr>
        <w:t xml:space="preserve">step </w:t>
      </w:r>
      <w:r w:rsidR="00016210" w:rsidRPr="00CC41BA">
        <w:rPr>
          <w:sz w:val="24"/>
          <w:szCs w:val="24"/>
        </w:rPr>
        <w:t xml:space="preserve">due to </w:t>
      </w:r>
      <w:r w:rsidR="00081222">
        <w:rPr>
          <w:sz w:val="24"/>
          <w:szCs w:val="24"/>
        </w:rPr>
        <w:t>a very</w:t>
      </w:r>
      <w:r w:rsidR="00081222" w:rsidRPr="00CC41BA">
        <w:rPr>
          <w:sz w:val="24"/>
          <w:szCs w:val="24"/>
        </w:rPr>
        <w:t xml:space="preserve"> </w:t>
      </w:r>
      <w:r w:rsidR="00B15A0B">
        <w:rPr>
          <w:sz w:val="24"/>
          <w:szCs w:val="24"/>
        </w:rPr>
        <w:t>large number</w:t>
      </w:r>
      <w:r w:rsidR="00016210" w:rsidRPr="00CC41BA">
        <w:rPr>
          <w:sz w:val="24"/>
          <w:szCs w:val="24"/>
        </w:rPr>
        <w:t xml:space="preserve"> </w:t>
      </w:r>
      <w:r w:rsidR="00920506">
        <w:rPr>
          <w:sz w:val="24"/>
          <w:szCs w:val="24"/>
        </w:rPr>
        <w:t xml:space="preserve">of features </w:t>
      </w:r>
      <w:r w:rsidR="00B15A0B" w:rsidRPr="00CC41BA">
        <w:rPr>
          <w:sz w:val="24"/>
          <w:szCs w:val="24"/>
        </w:rPr>
        <w:t>(</w:t>
      </w:r>
      <w:r w:rsidR="00B15A0B">
        <w:rPr>
          <w:sz w:val="24"/>
          <w:szCs w:val="24"/>
        </w:rPr>
        <w:t xml:space="preserve">described as a vector in a </w:t>
      </w:r>
      <w:r w:rsidR="00B15A0B" w:rsidRPr="00CC41BA">
        <w:rPr>
          <w:sz w:val="24"/>
          <w:szCs w:val="24"/>
        </w:rPr>
        <w:t>8000-dimension</w:t>
      </w:r>
      <w:r w:rsidR="00B15A0B">
        <w:rPr>
          <w:sz w:val="24"/>
          <w:szCs w:val="24"/>
        </w:rPr>
        <w:t>al space</w:t>
      </w:r>
      <w:r w:rsidR="00B15A0B" w:rsidRPr="00CC41BA">
        <w:rPr>
          <w:sz w:val="24"/>
          <w:szCs w:val="24"/>
        </w:rPr>
        <w:t>)</w:t>
      </w:r>
      <w:r w:rsidR="00B15A0B">
        <w:rPr>
          <w:sz w:val="24"/>
          <w:szCs w:val="24"/>
        </w:rPr>
        <w:t xml:space="preserve"> </w:t>
      </w:r>
      <w:r w:rsidR="008D3900">
        <w:rPr>
          <w:sz w:val="24"/>
          <w:szCs w:val="24"/>
        </w:rPr>
        <w:t>required</w:t>
      </w:r>
      <w:r w:rsidR="00920506">
        <w:rPr>
          <w:sz w:val="24"/>
          <w:szCs w:val="24"/>
        </w:rPr>
        <w:t xml:space="preserve"> to be generated</w:t>
      </w:r>
      <w:r w:rsidR="00016210" w:rsidRPr="00CC41BA">
        <w:rPr>
          <w:sz w:val="24"/>
          <w:szCs w:val="24"/>
        </w:rPr>
        <w:t>.</w:t>
      </w:r>
    </w:p>
    <w:p w14:paraId="45BC6EE7" w14:textId="77777777" w:rsidR="009F1C59" w:rsidRPr="008C1C65" w:rsidRDefault="009F1C59" w:rsidP="00A2178A">
      <w:pPr>
        <w:rPr>
          <w:sz w:val="24"/>
          <w:szCs w:val="24"/>
          <w:lang w:val="en-AU" w:eastAsia="zh-CN"/>
        </w:rPr>
      </w:pPr>
    </w:p>
    <w:p w14:paraId="3ADEB0A7" w14:textId="40F3C9BC" w:rsidR="00702CCF" w:rsidRDefault="000226B7" w:rsidP="00A92C5B">
      <w:pPr>
        <w:rPr>
          <w:b/>
          <w:sz w:val="24"/>
          <w:szCs w:val="24"/>
        </w:rPr>
      </w:pPr>
      <w:r>
        <w:rPr>
          <w:b/>
          <w:sz w:val="24"/>
          <w:szCs w:val="24"/>
        </w:rPr>
        <w:t>Application of POSSUM</w:t>
      </w:r>
      <w:r w:rsidR="009377C6">
        <w:rPr>
          <w:b/>
          <w:sz w:val="24"/>
          <w:szCs w:val="24"/>
        </w:rPr>
        <w:t>-calculated features</w:t>
      </w:r>
      <w:r>
        <w:rPr>
          <w:b/>
          <w:sz w:val="24"/>
          <w:szCs w:val="24"/>
        </w:rPr>
        <w:t xml:space="preserve"> to </w:t>
      </w:r>
      <w:r w:rsidR="009377C6">
        <w:rPr>
          <w:b/>
          <w:sz w:val="24"/>
          <w:szCs w:val="24"/>
        </w:rPr>
        <w:t xml:space="preserve">the prediction of type IV secretion effectors and </w:t>
      </w:r>
      <w:r>
        <w:rPr>
          <w:b/>
          <w:sz w:val="24"/>
          <w:szCs w:val="24"/>
        </w:rPr>
        <w:t>p</w:t>
      </w:r>
      <w:r w:rsidRPr="00E529F4">
        <w:rPr>
          <w:b/>
          <w:sz w:val="24"/>
          <w:szCs w:val="24"/>
        </w:rPr>
        <w:t xml:space="preserve">erformance </w:t>
      </w:r>
      <w:r w:rsidR="00E529F4" w:rsidRPr="00E529F4">
        <w:rPr>
          <w:b/>
          <w:sz w:val="24"/>
          <w:szCs w:val="24"/>
        </w:rPr>
        <w:t xml:space="preserve">evaluation </w:t>
      </w:r>
      <w:r w:rsidR="00702CCF" w:rsidRPr="00702CCF">
        <w:rPr>
          <w:b/>
          <w:sz w:val="24"/>
          <w:szCs w:val="24"/>
        </w:rPr>
        <w:t>based on the</w:t>
      </w:r>
      <w:r w:rsidR="0094175E">
        <w:rPr>
          <w:b/>
          <w:sz w:val="24"/>
          <w:szCs w:val="24"/>
        </w:rPr>
        <w:t xml:space="preserve"> 10</w:t>
      </w:r>
      <w:r w:rsidR="0018210B">
        <w:rPr>
          <w:b/>
          <w:sz w:val="24"/>
          <w:szCs w:val="24"/>
        </w:rPr>
        <w:t xml:space="preserve"> </w:t>
      </w:r>
      <w:r w:rsidR="0094175E">
        <w:rPr>
          <w:b/>
          <w:sz w:val="24"/>
          <w:szCs w:val="24"/>
        </w:rPr>
        <w:t>time</w:t>
      </w:r>
      <w:r w:rsidR="0018210B">
        <w:rPr>
          <w:b/>
          <w:sz w:val="24"/>
          <w:szCs w:val="24"/>
        </w:rPr>
        <w:t>s of</w:t>
      </w:r>
      <w:r w:rsidR="00702CCF" w:rsidRPr="00702CCF">
        <w:rPr>
          <w:b/>
          <w:sz w:val="24"/>
          <w:szCs w:val="24"/>
        </w:rPr>
        <w:t xml:space="preserve"> 5-fold cross-validation tests</w:t>
      </w:r>
    </w:p>
    <w:p w14:paraId="690BFC6E" w14:textId="48A5862F" w:rsidR="00E36C88" w:rsidRDefault="000560AF" w:rsidP="00A92C5B">
      <w:pPr>
        <w:rPr>
          <w:color w:val="000000" w:themeColor="text1"/>
          <w:sz w:val="22"/>
        </w:rPr>
      </w:pPr>
      <w:r w:rsidRPr="003D411B">
        <w:rPr>
          <w:color w:val="000000" w:themeColor="text1"/>
          <w:sz w:val="24"/>
          <w:szCs w:val="24"/>
        </w:rPr>
        <w:t xml:space="preserve">To demonstrate the usefulness of PSSM-based features generated by POSSUM, we further </w:t>
      </w:r>
      <w:r w:rsidR="00A947DB" w:rsidRPr="003D411B">
        <w:rPr>
          <w:color w:val="000000" w:themeColor="text1"/>
          <w:sz w:val="24"/>
          <w:szCs w:val="24"/>
        </w:rPr>
        <w:t xml:space="preserve">applied POSSUM features to the prediction of type IV secretion effector proteins and </w:t>
      </w:r>
      <w:r w:rsidR="00DA5A52" w:rsidRPr="003D411B">
        <w:rPr>
          <w:color w:val="000000" w:themeColor="text1"/>
          <w:sz w:val="24"/>
          <w:szCs w:val="24"/>
        </w:rPr>
        <w:t>examined the performance of machine learning models trained using</w:t>
      </w:r>
      <w:r w:rsidR="00AB33E3" w:rsidRPr="003D411B">
        <w:rPr>
          <w:color w:val="000000" w:themeColor="text1"/>
          <w:sz w:val="24"/>
          <w:szCs w:val="24"/>
        </w:rPr>
        <w:t xml:space="preserve"> these features.</w:t>
      </w:r>
      <w:r w:rsidRPr="003D411B">
        <w:rPr>
          <w:color w:val="000000" w:themeColor="text1"/>
          <w:sz w:val="24"/>
          <w:szCs w:val="24"/>
        </w:rPr>
        <w:t xml:space="preserve"> </w:t>
      </w:r>
      <w:r w:rsidR="002A434E" w:rsidRPr="003D411B">
        <w:rPr>
          <w:color w:val="000000" w:themeColor="text1"/>
          <w:sz w:val="24"/>
          <w:szCs w:val="24"/>
        </w:rPr>
        <w:t>W</w:t>
      </w:r>
      <w:r w:rsidR="00AB33E3" w:rsidRPr="003D411B">
        <w:rPr>
          <w:color w:val="000000" w:themeColor="text1"/>
          <w:sz w:val="24"/>
          <w:szCs w:val="24"/>
        </w:rPr>
        <w:t xml:space="preserve">e employed </w:t>
      </w:r>
      <w:r w:rsidR="0094490E" w:rsidRPr="003D411B">
        <w:rPr>
          <w:rFonts w:hint="eastAsia"/>
          <w:color w:val="000000" w:themeColor="text1"/>
          <w:sz w:val="24"/>
          <w:szCs w:val="24"/>
        </w:rPr>
        <w:t xml:space="preserve">the dataset </w:t>
      </w:r>
      <w:r w:rsidR="00AB33E3" w:rsidRPr="003D411B">
        <w:rPr>
          <w:color w:val="000000" w:themeColor="text1"/>
          <w:sz w:val="24"/>
          <w:szCs w:val="24"/>
        </w:rPr>
        <w:t>prepared in</w:t>
      </w:r>
      <w:r w:rsidR="00AB33E3" w:rsidRPr="003D411B">
        <w:rPr>
          <w:rFonts w:hint="eastAsia"/>
          <w:color w:val="000000" w:themeColor="text1"/>
          <w:sz w:val="24"/>
          <w:szCs w:val="24"/>
        </w:rPr>
        <w:t xml:space="preserve"> </w:t>
      </w:r>
      <w:r w:rsidR="00AF459B" w:rsidRPr="003D411B">
        <w:rPr>
          <w:color w:val="000000" w:themeColor="text1"/>
          <w:sz w:val="24"/>
          <w:szCs w:val="24"/>
        </w:rPr>
        <w:fldChar w:fldCharType="begin"/>
      </w:r>
      <w:r w:rsidR="00AF459B" w:rsidRPr="003D411B">
        <w:rPr>
          <w:color w:val="000000" w:themeColor="text1"/>
          <w:sz w:val="24"/>
          <w:szCs w:val="24"/>
        </w:rPr>
        <w:instrText xml:space="preserve"> ADDIN EN.CITE &lt;EndNote&gt;&lt;Cite&gt;&lt;Author&gt;Zou&lt;/Author&gt;&lt;Year&gt;2013&lt;/Year&gt;&lt;RecNum&gt;1186&lt;/RecNum&gt;&lt;DisplayText&gt;(Zou, et al., 2013)&lt;/DisplayText&gt;&lt;record&gt;&lt;rec-number&gt;1186&lt;/rec-number&gt;&lt;foreign-keys&gt;&lt;key app="EN" db-id="wxswdse9azxtsie5xr9xv5tketed2sxdptrr"&gt;1186&lt;/key&gt;&lt;/foreign-keys&gt;&lt;ref-type name="Journal Article"&gt;17&lt;/ref-type&gt;&lt;contributors&gt;&lt;authors&gt;&lt;author&gt;Zou, Lingyun&lt;/author&gt;&lt;author&gt;Nan, Chonghan&lt;/author&gt;&lt;author&gt;Hu, Fuquan&lt;/author&gt;&lt;/authors&gt;&lt;/contributors&gt;&lt;titles&gt;&lt;title&gt;Accurate prediction of bacterial type IV secreted effectors using amino acid composition and PSSM profiles&lt;/title&gt;&lt;secondary-title&gt;Bioinformatics&lt;/secondary-title&gt;&lt;/titles&gt;&lt;periodical&gt;&lt;full-title&gt;Bioinformatics&lt;/full-title&gt;&lt;abbr-1&gt;Bioinformatics&lt;/abbr-1&gt;&lt;/periodical&gt;&lt;pages&gt;3135-3142&lt;/pages&gt;&lt;volume&gt;29&lt;/volume&gt;&lt;number&gt;24&lt;/number&gt;&lt;dates&gt;&lt;year&gt;2013&lt;/year&gt;&lt;/dates&gt;&lt;isbn&gt;1367-4803&lt;/isbn&gt;&lt;urls&gt;&lt;/urls&gt;&lt;/record&gt;&lt;/Cite&gt;&lt;/EndNote&gt;</w:instrText>
      </w:r>
      <w:r w:rsidR="00AF459B" w:rsidRPr="003D411B">
        <w:rPr>
          <w:color w:val="000000" w:themeColor="text1"/>
          <w:sz w:val="24"/>
          <w:szCs w:val="24"/>
        </w:rPr>
        <w:fldChar w:fldCharType="separate"/>
      </w:r>
      <w:r w:rsidR="00AF459B" w:rsidRPr="003D411B">
        <w:rPr>
          <w:noProof/>
          <w:color w:val="000000" w:themeColor="text1"/>
          <w:sz w:val="24"/>
          <w:szCs w:val="24"/>
        </w:rPr>
        <w:t>(</w:t>
      </w:r>
      <w:hyperlink w:anchor="_ENREF_77" w:tooltip="Zou, 2013 #1186" w:history="1">
        <w:r w:rsidR="000D2AAD" w:rsidRPr="003D411B">
          <w:rPr>
            <w:noProof/>
            <w:color w:val="000000" w:themeColor="text1"/>
            <w:sz w:val="24"/>
            <w:szCs w:val="24"/>
          </w:rPr>
          <w:t>Zou, et al., 2013</w:t>
        </w:r>
      </w:hyperlink>
      <w:r w:rsidR="00AF459B" w:rsidRPr="003D411B">
        <w:rPr>
          <w:noProof/>
          <w:color w:val="000000" w:themeColor="text1"/>
          <w:sz w:val="24"/>
          <w:szCs w:val="24"/>
        </w:rPr>
        <w:t>)</w:t>
      </w:r>
      <w:r w:rsidR="00AF459B" w:rsidRPr="003D411B">
        <w:rPr>
          <w:color w:val="000000" w:themeColor="text1"/>
          <w:sz w:val="24"/>
          <w:szCs w:val="24"/>
        </w:rPr>
        <w:fldChar w:fldCharType="end"/>
      </w:r>
      <w:r w:rsidR="0094490E" w:rsidRPr="003D411B">
        <w:rPr>
          <w:rFonts w:hint="eastAsia"/>
          <w:color w:val="000000" w:themeColor="text1"/>
          <w:sz w:val="24"/>
          <w:szCs w:val="24"/>
        </w:rPr>
        <w:t xml:space="preserve"> as </w:t>
      </w:r>
      <w:r w:rsidR="00AB33E3" w:rsidRPr="003D411B">
        <w:rPr>
          <w:color w:val="000000" w:themeColor="text1"/>
          <w:sz w:val="24"/>
          <w:szCs w:val="24"/>
        </w:rPr>
        <w:t xml:space="preserve">the </w:t>
      </w:r>
      <w:r w:rsidR="0094490E" w:rsidRPr="003D411B">
        <w:rPr>
          <w:color w:val="000000" w:themeColor="text1"/>
          <w:sz w:val="24"/>
          <w:szCs w:val="24"/>
        </w:rPr>
        <w:t>benchmark dataset</w:t>
      </w:r>
      <w:r w:rsidR="0094490E" w:rsidRPr="003D411B">
        <w:rPr>
          <w:rFonts w:hint="eastAsia"/>
          <w:color w:val="000000" w:themeColor="text1"/>
          <w:sz w:val="24"/>
          <w:szCs w:val="24"/>
        </w:rPr>
        <w:t xml:space="preserve"> for the performance </w:t>
      </w:r>
      <w:r w:rsidR="0094490E" w:rsidRPr="003D411B">
        <w:rPr>
          <w:color w:val="000000" w:themeColor="text1"/>
          <w:sz w:val="24"/>
          <w:szCs w:val="24"/>
        </w:rPr>
        <w:t>comparison</w:t>
      </w:r>
      <w:r w:rsidR="0094490E" w:rsidRPr="003D411B">
        <w:rPr>
          <w:rFonts w:hint="eastAsia"/>
          <w:color w:val="000000" w:themeColor="text1"/>
          <w:sz w:val="24"/>
          <w:szCs w:val="24"/>
        </w:rPr>
        <w:t xml:space="preserve">, </w:t>
      </w:r>
      <w:r w:rsidR="00AB33E3" w:rsidRPr="003D411B">
        <w:rPr>
          <w:color w:val="000000" w:themeColor="text1"/>
          <w:sz w:val="24"/>
          <w:szCs w:val="24"/>
        </w:rPr>
        <w:t xml:space="preserve">which included </w:t>
      </w:r>
      <w:r w:rsidR="0094490E" w:rsidRPr="003D411B">
        <w:rPr>
          <w:color w:val="000000" w:themeColor="text1"/>
          <w:sz w:val="24"/>
          <w:szCs w:val="24"/>
        </w:rPr>
        <w:t>340 type IV</w:t>
      </w:r>
      <w:r w:rsidR="0094490E" w:rsidRPr="003D411B">
        <w:rPr>
          <w:rFonts w:ascii="SimSun" w:hAnsi="SimSun" w:cs="SimSun"/>
          <w:color w:val="000000" w:themeColor="text1"/>
          <w:sz w:val="24"/>
          <w:szCs w:val="24"/>
        </w:rPr>
        <w:t xml:space="preserve"> </w:t>
      </w:r>
      <w:r w:rsidR="0094490E" w:rsidRPr="003D411B">
        <w:rPr>
          <w:color w:val="000000" w:themeColor="text1"/>
          <w:sz w:val="24"/>
          <w:szCs w:val="24"/>
        </w:rPr>
        <w:t>effectors</w:t>
      </w:r>
      <w:r w:rsidR="0094490E" w:rsidRPr="003D411B">
        <w:rPr>
          <w:rFonts w:hint="eastAsia"/>
          <w:color w:val="000000" w:themeColor="text1"/>
          <w:sz w:val="24"/>
          <w:szCs w:val="24"/>
        </w:rPr>
        <w:t xml:space="preserve"> and 1132 </w:t>
      </w:r>
      <w:r w:rsidR="0094490E" w:rsidRPr="003D411B">
        <w:rPr>
          <w:color w:val="000000" w:themeColor="text1"/>
          <w:sz w:val="24"/>
          <w:szCs w:val="24"/>
        </w:rPr>
        <w:t>non-effectors</w:t>
      </w:r>
      <w:r w:rsidR="0094490E" w:rsidRPr="003D411B">
        <w:rPr>
          <w:rFonts w:hint="eastAsia"/>
          <w:color w:val="000000" w:themeColor="text1"/>
          <w:sz w:val="24"/>
          <w:szCs w:val="24"/>
        </w:rPr>
        <w:t>.</w:t>
      </w:r>
      <w:r w:rsidR="001F534E" w:rsidRPr="003D411B">
        <w:rPr>
          <w:rFonts w:hint="eastAsia"/>
          <w:color w:val="000000" w:themeColor="text1"/>
          <w:sz w:val="24"/>
          <w:szCs w:val="24"/>
        </w:rPr>
        <w:t xml:space="preserve"> After </w:t>
      </w:r>
      <w:r w:rsidR="003C0362" w:rsidRPr="003D411B">
        <w:rPr>
          <w:color w:val="000000" w:themeColor="text1"/>
          <w:sz w:val="24"/>
          <w:szCs w:val="24"/>
        </w:rPr>
        <w:t>removing the sequence redundancy</w:t>
      </w:r>
      <w:r w:rsidR="001F534E" w:rsidRPr="003D411B">
        <w:rPr>
          <w:rFonts w:hint="eastAsia"/>
          <w:color w:val="000000" w:themeColor="text1"/>
          <w:sz w:val="24"/>
          <w:szCs w:val="24"/>
        </w:rPr>
        <w:t xml:space="preserve">, </w:t>
      </w:r>
      <w:r w:rsidR="001F534E" w:rsidRPr="003D411B">
        <w:rPr>
          <w:color w:val="000000" w:themeColor="text1"/>
          <w:sz w:val="24"/>
          <w:szCs w:val="24"/>
        </w:rPr>
        <w:t xml:space="preserve">338 positive and </w:t>
      </w:r>
      <w:r w:rsidR="00F60FE8" w:rsidRPr="003D411B">
        <w:rPr>
          <w:color w:val="000000" w:themeColor="text1"/>
          <w:sz w:val="24"/>
          <w:szCs w:val="24"/>
        </w:rPr>
        <w:t xml:space="preserve">338 </w:t>
      </w:r>
      <w:r w:rsidR="001F534E" w:rsidRPr="003D411B">
        <w:rPr>
          <w:color w:val="000000" w:themeColor="text1"/>
          <w:sz w:val="24"/>
          <w:szCs w:val="24"/>
        </w:rPr>
        <w:t>negative samples</w:t>
      </w:r>
      <w:r w:rsidR="001F534E" w:rsidRPr="003D411B">
        <w:rPr>
          <w:rFonts w:hint="eastAsia"/>
          <w:color w:val="000000" w:themeColor="text1"/>
          <w:sz w:val="24"/>
          <w:szCs w:val="24"/>
        </w:rPr>
        <w:t xml:space="preserve"> were finally selected. Based on this dataset, all </w:t>
      </w:r>
      <w:r w:rsidR="001F534E" w:rsidRPr="003D411B">
        <w:rPr>
          <w:color w:val="000000" w:themeColor="text1"/>
          <w:sz w:val="24"/>
          <w:szCs w:val="24"/>
        </w:rPr>
        <w:t>2</w:t>
      </w:r>
      <w:r w:rsidR="00437FBA" w:rsidRPr="003D411B">
        <w:rPr>
          <w:color w:val="000000" w:themeColor="text1"/>
          <w:sz w:val="24"/>
          <w:szCs w:val="24"/>
        </w:rPr>
        <w:t>1</w:t>
      </w:r>
      <w:r w:rsidR="001F534E" w:rsidRPr="003D411B">
        <w:rPr>
          <w:color w:val="000000" w:themeColor="text1"/>
          <w:sz w:val="24"/>
          <w:szCs w:val="24"/>
        </w:rPr>
        <w:t xml:space="preserve"> types of feature descriptors </w:t>
      </w:r>
      <w:r w:rsidR="001F534E" w:rsidRPr="003D411B">
        <w:rPr>
          <w:rFonts w:hint="eastAsia"/>
          <w:color w:val="000000" w:themeColor="text1"/>
          <w:sz w:val="24"/>
          <w:szCs w:val="24"/>
        </w:rPr>
        <w:t>were</w:t>
      </w:r>
      <w:r w:rsidR="001F534E" w:rsidRPr="003D411B">
        <w:rPr>
          <w:color w:val="000000" w:themeColor="text1"/>
          <w:sz w:val="24"/>
          <w:szCs w:val="24"/>
        </w:rPr>
        <w:t xml:space="preserve"> generated</w:t>
      </w:r>
      <w:r w:rsidR="001F534E" w:rsidRPr="003D411B">
        <w:rPr>
          <w:rFonts w:hint="eastAsia"/>
          <w:color w:val="000000" w:themeColor="text1"/>
          <w:sz w:val="24"/>
          <w:szCs w:val="24"/>
        </w:rPr>
        <w:t xml:space="preserve"> using POSSUM. In addition, some well-known </w:t>
      </w:r>
      <w:r w:rsidR="001F534E" w:rsidRPr="003D411B">
        <w:rPr>
          <w:color w:val="000000" w:themeColor="text1"/>
          <w:sz w:val="24"/>
          <w:szCs w:val="24"/>
        </w:rPr>
        <w:t>sequence-based descriptors</w:t>
      </w:r>
      <w:r w:rsidR="001F534E" w:rsidRPr="003D411B">
        <w:rPr>
          <w:rFonts w:hint="eastAsia"/>
          <w:color w:val="000000" w:themeColor="text1"/>
          <w:sz w:val="24"/>
          <w:szCs w:val="24"/>
        </w:rPr>
        <w:t xml:space="preserve"> were used as a reference, such as</w:t>
      </w:r>
      <w:r w:rsidR="00664849" w:rsidRPr="003D411B">
        <w:rPr>
          <w:color w:val="000000" w:themeColor="text1"/>
          <w:sz w:val="24"/>
          <w:szCs w:val="24"/>
        </w:rPr>
        <w:t xml:space="preserve"> </w:t>
      </w:r>
      <w:r w:rsidR="000B0306" w:rsidRPr="003D411B">
        <w:rPr>
          <w:color w:val="000000" w:themeColor="text1"/>
          <w:sz w:val="24"/>
          <w:szCs w:val="24"/>
        </w:rPr>
        <w:t>c</w:t>
      </w:r>
      <w:r w:rsidR="00664849" w:rsidRPr="003D411B">
        <w:rPr>
          <w:color w:val="000000" w:themeColor="text1"/>
          <w:sz w:val="24"/>
          <w:szCs w:val="24"/>
        </w:rPr>
        <w:t>omposition of</w:t>
      </w:r>
      <w:r w:rsidR="00664849" w:rsidRPr="003D411B">
        <w:rPr>
          <w:rFonts w:hint="eastAsia"/>
          <w:color w:val="000000" w:themeColor="text1"/>
          <w:sz w:val="24"/>
          <w:szCs w:val="24"/>
        </w:rPr>
        <w:t xml:space="preserve"> </w:t>
      </w:r>
      <w:r w:rsidR="00664849" w:rsidRPr="003D411B">
        <w:rPr>
          <w:color w:val="000000" w:themeColor="text1"/>
          <w:sz w:val="24"/>
          <w:szCs w:val="24"/>
        </w:rPr>
        <w:t>k-</w:t>
      </w:r>
      <w:r w:rsidR="000B0306" w:rsidRPr="003D411B">
        <w:rPr>
          <w:color w:val="000000" w:themeColor="text1"/>
          <w:sz w:val="24"/>
          <w:szCs w:val="24"/>
        </w:rPr>
        <w:t>s</w:t>
      </w:r>
      <w:r w:rsidR="00664849" w:rsidRPr="003D411B">
        <w:rPr>
          <w:color w:val="000000" w:themeColor="text1"/>
          <w:sz w:val="24"/>
          <w:szCs w:val="24"/>
        </w:rPr>
        <w:t xml:space="preserve">paced </w:t>
      </w:r>
      <w:r w:rsidR="000B0306" w:rsidRPr="003D411B">
        <w:rPr>
          <w:color w:val="000000" w:themeColor="text1"/>
          <w:sz w:val="24"/>
          <w:szCs w:val="24"/>
        </w:rPr>
        <w:t>a</w:t>
      </w:r>
      <w:r w:rsidR="00664849" w:rsidRPr="003D411B">
        <w:rPr>
          <w:color w:val="000000" w:themeColor="text1"/>
          <w:sz w:val="24"/>
          <w:szCs w:val="24"/>
        </w:rPr>
        <w:t xml:space="preserve">mino </w:t>
      </w:r>
      <w:r w:rsidR="000B0306" w:rsidRPr="003D411B">
        <w:rPr>
          <w:color w:val="000000" w:themeColor="text1"/>
          <w:sz w:val="24"/>
          <w:szCs w:val="24"/>
        </w:rPr>
        <w:t>a</w:t>
      </w:r>
      <w:r w:rsidR="00664849" w:rsidRPr="003D411B">
        <w:rPr>
          <w:color w:val="000000" w:themeColor="text1"/>
          <w:sz w:val="24"/>
          <w:szCs w:val="24"/>
        </w:rPr>
        <w:t xml:space="preserve">cid </w:t>
      </w:r>
      <w:r w:rsidR="000B0306" w:rsidRPr="003D411B">
        <w:rPr>
          <w:color w:val="000000" w:themeColor="text1"/>
          <w:sz w:val="24"/>
          <w:szCs w:val="24"/>
        </w:rPr>
        <w:t>p</w:t>
      </w:r>
      <w:r w:rsidR="00664849" w:rsidRPr="003D411B">
        <w:rPr>
          <w:color w:val="000000" w:themeColor="text1"/>
          <w:sz w:val="24"/>
          <w:szCs w:val="24"/>
        </w:rPr>
        <w:t>airs</w:t>
      </w:r>
      <w:r w:rsidR="001F534E" w:rsidRPr="003D411B">
        <w:rPr>
          <w:rFonts w:hint="eastAsia"/>
          <w:color w:val="000000" w:themeColor="text1"/>
          <w:sz w:val="24"/>
          <w:szCs w:val="24"/>
        </w:rPr>
        <w:t xml:space="preserve"> </w:t>
      </w:r>
      <w:r w:rsidR="00664849" w:rsidRPr="003D411B">
        <w:rPr>
          <w:color w:val="000000" w:themeColor="text1"/>
          <w:sz w:val="24"/>
          <w:szCs w:val="24"/>
        </w:rPr>
        <w:t>(</w:t>
      </w:r>
      <w:r w:rsidR="00C458F2" w:rsidRPr="003D411B">
        <w:rPr>
          <w:color w:val="000000" w:themeColor="text1"/>
          <w:sz w:val="24"/>
          <w:szCs w:val="24"/>
        </w:rPr>
        <w:t>CKSAAP</w:t>
      </w:r>
      <w:r w:rsidR="00664849" w:rsidRPr="003D411B">
        <w:rPr>
          <w:color w:val="000000" w:themeColor="text1"/>
          <w:sz w:val="24"/>
          <w:szCs w:val="24"/>
        </w:rPr>
        <w:t>)</w:t>
      </w:r>
      <w:r w:rsidR="00C458F2" w:rsidRPr="003D411B">
        <w:rPr>
          <w:color w:val="000000" w:themeColor="text1"/>
          <w:sz w:val="24"/>
          <w:szCs w:val="24"/>
        </w:rPr>
        <w:t xml:space="preserve"> </w:t>
      </w:r>
      <w:r w:rsidR="00C458F2" w:rsidRPr="003D411B">
        <w:rPr>
          <w:color w:val="000000" w:themeColor="text1"/>
          <w:sz w:val="24"/>
          <w:szCs w:val="24"/>
        </w:rPr>
        <w:fldChar w:fldCharType="begin"/>
      </w:r>
      <w:r w:rsidR="00C458F2" w:rsidRPr="003D411B">
        <w:rPr>
          <w:color w:val="000000" w:themeColor="text1"/>
          <w:sz w:val="24"/>
          <w:szCs w:val="24"/>
        </w:rPr>
        <w:instrText xml:space="preserve"> ADDIN EN.CITE &lt;EndNote&gt;&lt;Cite&gt;&lt;Author&gt;Chen&lt;/Author&gt;&lt;Year&gt;2011&lt;/Year&gt;&lt;RecNum&gt;953&lt;/RecNum&gt;&lt;DisplayText&gt;(Chen, et al., 2011)&lt;/DisplayText&gt;&lt;record&gt;&lt;rec-number&gt;953&lt;/rec-number&gt;&lt;foreign-keys&gt;&lt;key app="EN" db-id="wxswdse9azxtsie5xr9xv5tketed2sxdptrr"&gt;953&lt;/key&gt;&lt;key app="ENWeb" db-id=""&gt;0&lt;/key&gt;&lt;/foreign-keys&gt;&lt;ref-type name="Journal Article"&gt;17&lt;/ref-type&gt;&lt;contributors&gt;&lt;authors&gt;&lt;author&gt;Chen, Z.&lt;/author&gt;&lt;author&gt;Chen, Y. Z.&lt;/author&gt;&lt;author&gt;Wang, X. F.&lt;/author&gt;&lt;author&gt;Wang, C.&lt;/author&gt;&lt;author&gt;Yan, R. X.&lt;/author&gt;&lt;author&gt;Zhang, Z.&lt;/author&gt;&lt;/authors&gt;&lt;/contributors&gt;&lt;auth-address&gt;State Key Laboratory of Agrobiotechnology, College of Biological Sciences, China Agricultural University, Beijing, China.&lt;/auth-address&gt;&lt;titles&gt;&lt;title&gt;Prediction of ubiquitination sites by using the composition of k-spaced amino acid pairs&lt;/title&gt;&lt;secondary-title&gt;PLoS One&lt;/secondary-title&gt;&lt;alt-title&gt;PloS one&lt;/alt-title&gt;&lt;/titles&gt;&lt;periodical&gt;&lt;full-title&gt;PLoS One&lt;/full-title&gt;&lt;abbr-1&gt;PloS one&lt;/abbr-1&gt;&lt;/periodical&gt;&lt;alt-periodical&gt;&lt;full-title&gt;PLoS One&lt;/full-title&gt;&lt;abbr-1&gt;PloS one&lt;/abbr-1&gt;&lt;/alt-periodical&gt;&lt;pages&gt;e22930&lt;/pages&gt;&lt;volume&gt;6&lt;/volume&gt;&lt;number&gt;7&lt;/number&gt;&lt;keywords&gt;&lt;keyword&gt;Amino Acids/*metabolism&lt;/keyword&gt;&lt;keyword&gt;*Computational Biology&lt;/keyword&gt;&lt;keyword&gt;Humans&lt;/keyword&gt;&lt;keyword&gt;*Position-Specific Scoring Matrices&lt;/keyword&gt;&lt;keyword&gt;Protein Processing, Post-Translational&lt;/keyword&gt;&lt;keyword&gt;Proteins/*chemistry&lt;/keyword&gt;&lt;keyword&gt;Sequence Analysis, Protein/*methods&lt;/keyword&gt;&lt;keyword&gt;Support Vector Machine&lt;/keyword&gt;&lt;keyword&gt;*Ubiquitination&lt;/keyword&gt;&lt;/keywords&gt;&lt;dates&gt;&lt;year&gt;2011&lt;/year&gt;&lt;/dates&gt;&lt;isbn&gt;1932-6203 (Electronic)&amp;#xD;1932-6203 (Linking)&lt;/isbn&gt;&lt;accession-num&gt;21829559&lt;/accession-num&gt;&lt;urls&gt;&lt;related-urls&gt;&lt;url&gt;http://www.ncbi.nlm.nih.gov/pubmed/21829559&lt;/url&gt;&lt;/related-urls&gt;&lt;/urls&gt;&lt;custom2&gt;3146527&lt;/custom2&gt;&lt;electronic-resource-num&gt;10.1371/journal.pone.0022930&lt;/electronic-resource-num&gt;&lt;/record&gt;&lt;/Cite&gt;&lt;/EndNote&gt;</w:instrText>
      </w:r>
      <w:r w:rsidR="00C458F2" w:rsidRPr="003D411B">
        <w:rPr>
          <w:color w:val="000000" w:themeColor="text1"/>
          <w:sz w:val="24"/>
          <w:szCs w:val="24"/>
        </w:rPr>
        <w:fldChar w:fldCharType="separate"/>
      </w:r>
      <w:r w:rsidR="00C458F2" w:rsidRPr="003D411B">
        <w:rPr>
          <w:color w:val="000000" w:themeColor="text1"/>
          <w:sz w:val="24"/>
          <w:szCs w:val="24"/>
        </w:rPr>
        <w:t>(</w:t>
      </w:r>
      <w:hyperlink w:anchor="_ENREF_10" w:tooltip="Chen, 2011 #953" w:history="1">
        <w:r w:rsidR="000D2AAD" w:rsidRPr="003D411B">
          <w:rPr>
            <w:color w:val="000000" w:themeColor="text1"/>
            <w:sz w:val="24"/>
            <w:szCs w:val="24"/>
          </w:rPr>
          <w:t>Chen, et al., 2011</w:t>
        </w:r>
      </w:hyperlink>
      <w:r w:rsidR="00C458F2" w:rsidRPr="003D411B">
        <w:rPr>
          <w:color w:val="000000" w:themeColor="text1"/>
          <w:sz w:val="24"/>
          <w:szCs w:val="24"/>
        </w:rPr>
        <w:t>)</w:t>
      </w:r>
      <w:r w:rsidR="00C458F2" w:rsidRPr="003D411B">
        <w:rPr>
          <w:color w:val="000000" w:themeColor="text1"/>
          <w:sz w:val="24"/>
          <w:szCs w:val="24"/>
        </w:rPr>
        <w:fldChar w:fldCharType="end"/>
      </w:r>
      <w:r w:rsidR="00C458F2" w:rsidRPr="003D411B">
        <w:rPr>
          <w:color w:val="000000" w:themeColor="text1"/>
          <w:sz w:val="24"/>
          <w:szCs w:val="24"/>
        </w:rPr>
        <w:t xml:space="preserve">, </w:t>
      </w:r>
      <w:bookmarkStart w:id="98" w:name="OLE_LINK20"/>
      <w:r w:rsidR="00671AD8" w:rsidRPr="003D411B">
        <w:rPr>
          <w:color w:val="000000" w:themeColor="text1"/>
          <w:sz w:val="24"/>
          <w:szCs w:val="24"/>
        </w:rPr>
        <w:t>a</w:t>
      </w:r>
      <w:r w:rsidR="004D6FD3" w:rsidRPr="003D411B">
        <w:rPr>
          <w:color w:val="000000" w:themeColor="text1"/>
          <w:sz w:val="24"/>
          <w:szCs w:val="24"/>
        </w:rPr>
        <w:t xml:space="preserve">mphiphilic </w:t>
      </w:r>
      <w:r w:rsidR="00671AD8" w:rsidRPr="003D411B">
        <w:rPr>
          <w:color w:val="000000" w:themeColor="text1"/>
          <w:sz w:val="24"/>
          <w:szCs w:val="24"/>
        </w:rPr>
        <w:t>p</w:t>
      </w:r>
      <w:r w:rsidR="004D6FD3" w:rsidRPr="003D411B">
        <w:rPr>
          <w:color w:val="000000" w:themeColor="text1"/>
          <w:sz w:val="24"/>
          <w:szCs w:val="24"/>
        </w:rPr>
        <w:t>seudo-</w:t>
      </w:r>
      <w:r w:rsidR="00671AD8" w:rsidRPr="003D411B">
        <w:rPr>
          <w:color w:val="000000" w:themeColor="text1"/>
          <w:sz w:val="24"/>
          <w:szCs w:val="24"/>
        </w:rPr>
        <w:t>a</w:t>
      </w:r>
      <w:r w:rsidR="004D6FD3" w:rsidRPr="003D411B">
        <w:rPr>
          <w:color w:val="000000" w:themeColor="text1"/>
          <w:sz w:val="24"/>
          <w:szCs w:val="24"/>
        </w:rPr>
        <w:t xml:space="preserve">mino </w:t>
      </w:r>
      <w:r w:rsidR="00671AD8" w:rsidRPr="003D411B">
        <w:rPr>
          <w:color w:val="000000" w:themeColor="text1"/>
          <w:sz w:val="24"/>
          <w:szCs w:val="24"/>
        </w:rPr>
        <w:t>a</w:t>
      </w:r>
      <w:r w:rsidR="004D6FD3" w:rsidRPr="003D411B">
        <w:rPr>
          <w:color w:val="000000" w:themeColor="text1"/>
          <w:sz w:val="24"/>
          <w:szCs w:val="24"/>
        </w:rPr>
        <w:t xml:space="preserve">cid </w:t>
      </w:r>
      <w:r w:rsidR="00671AD8" w:rsidRPr="003D411B">
        <w:rPr>
          <w:color w:val="000000" w:themeColor="text1"/>
          <w:sz w:val="24"/>
          <w:szCs w:val="24"/>
        </w:rPr>
        <w:t>c</w:t>
      </w:r>
      <w:r w:rsidR="004D6FD3" w:rsidRPr="003D411B">
        <w:rPr>
          <w:color w:val="000000" w:themeColor="text1"/>
          <w:sz w:val="24"/>
          <w:szCs w:val="24"/>
        </w:rPr>
        <w:t>omposition (</w:t>
      </w:r>
      <w:r w:rsidR="000D073D" w:rsidRPr="003D411B">
        <w:rPr>
          <w:color w:val="000000" w:themeColor="text1"/>
          <w:sz w:val="24"/>
          <w:szCs w:val="24"/>
        </w:rPr>
        <w:t>APAAC</w:t>
      </w:r>
      <w:r w:rsidR="004D6FD3" w:rsidRPr="003D411B">
        <w:rPr>
          <w:color w:val="000000" w:themeColor="text1"/>
          <w:sz w:val="24"/>
          <w:szCs w:val="24"/>
        </w:rPr>
        <w:t>)</w:t>
      </w:r>
      <w:r w:rsidR="000D073D" w:rsidRPr="003D411B">
        <w:rPr>
          <w:color w:val="000000" w:themeColor="text1"/>
          <w:sz w:val="24"/>
          <w:szCs w:val="24"/>
        </w:rPr>
        <w:t xml:space="preserve">, </w:t>
      </w:r>
      <w:r w:rsidR="00B500D0" w:rsidRPr="003D411B">
        <w:rPr>
          <w:color w:val="000000" w:themeColor="text1"/>
          <w:sz w:val="24"/>
          <w:szCs w:val="24"/>
        </w:rPr>
        <w:t>p</w:t>
      </w:r>
      <w:r w:rsidR="00A65B2B" w:rsidRPr="003D411B">
        <w:rPr>
          <w:color w:val="000000" w:themeColor="text1"/>
          <w:sz w:val="24"/>
          <w:szCs w:val="24"/>
        </w:rPr>
        <w:t>seudo-</w:t>
      </w:r>
      <w:r w:rsidR="00B500D0" w:rsidRPr="003D411B">
        <w:rPr>
          <w:color w:val="000000" w:themeColor="text1"/>
          <w:sz w:val="24"/>
          <w:szCs w:val="24"/>
        </w:rPr>
        <w:t>a</w:t>
      </w:r>
      <w:r w:rsidR="00A65B2B" w:rsidRPr="003D411B">
        <w:rPr>
          <w:color w:val="000000" w:themeColor="text1"/>
          <w:sz w:val="24"/>
          <w:szCs w:val="24"/>
        </w:rPr>
        <w:t xml:space="preserve">mino </w:t>
      </w:r>
      <w:r w:rsidR="00B500D0" w:rsidRPr="003D411B">
        <w:rPr>
          <w:color w:val="000000" w:themeColor="text1"/>
          <w:sz w:val="24"/>
          <w:szCs w:val="24"/>
        </w:rPr>
        <w:t>a</w:t>
      </w:r>
      <w:r w:rsidR="00A65B2B" w:rsidRPr="003D411B">
        <w:rPr>
          <w:color w:val="000000" w:themeColor="text1"/>
          <w:sz w:val="24"/>
          <w:szCs w:val="24"/>
        </w:rPr>
        <w:t xml:space="preserve">cid </w:t>
      </w:r>
      <w:r w:rsidR="00B500D0" w:rsidRPr="003D411B">
        <w:rPr>
          <w:color w:val="000000" w:themeColor="text1"/>
          <w:sz w:val="24"/>
          <w:szCs w:val="24"/>
        </w:rPr>
        <w:t>c</w:t>
      </w:r>
      <w:r w:rsidR="00A65B2B" w:rsidRPr="003D411B">
        <w:rPr>
          <w:color w:val="000000" w:themeColor="text1"/>
          <w:sz w:val="24"/>
          <w:szCs w:val="24"/>
        </w:rPr>
        <w:t>omposition</w:t>
      </w:r>
      <w:r w:rsidR="004D6FD3" w:rsidRPr="003D411B">
        <w:rPr>
          <w:color w:val="000000" w:themeColor="text1"/>
          <w:sz w:val="24"/>
          <w:szCs w:val="24"/>
        </w:rPr>
        <w:t xml:space="preserve"> (PAAC)</w:t>
      </w:r>
      <w:r w:rsidR="000D073D" w:rsidRPr="003D411B">
        <w:rPr>
          <w:color w:val="000000" w:themeColor="text1"/>
          <w:sz w:val="24"/>
          <w:szCs w:val="24"/>
        </w:rPr>
        <w:t xml:space="preserve">, and </w:t>
      </w:r>
      <w:r w:rsidR="004D6FD3" w:rsidRPr="003D411B">
        <w:rPr>
          <w:color w:val="000000" w:themeColor="text1"/>
          <w:sz w:val="24"/>
          <w:szCs w:val="24"/>
        </w:rPr>
        <w:t>quasi-sequence-order (</w:t>
      </w:r>
      <w:r w:rsidR="000D073D" w:rsidRPr="003D411B">
        <w:rPr>
          <w:color w:val="000000" w:themeColor="text1"/>
          <w:sz w:val="24"/>
          <w:szCs w:val="24"/>
        </w:rPr>
        <w:t>QSO</w:t>
      </w:r>
      <w:r w:rsidR="004D6FD3" w:rsidRPr="003D411B">
        <w:rPr>
          <w:color w:val="000000" w:themeColor="text1"/>
          <w:sz w:val="24"/>
          <w:szCs w:val="24"/>
        </w:rPr>
        <w:t>)</w:t>
      </w:r>
      <w:r w:rsidR="000D073D" w:rsidRPr="003D411B">
        <w:rPr>
          <w:rFonts w:hint="eastAsia"/>
          <w:color w:val="000000" w:themeColor="text1"/>
          <w:sz w:val="24"/>
          <w:szCs w:val="24"/>
        </w:rPr>
        <w:t xml:space="preserve">, which are </w:t>
      </w:r>
      <w:bookmarkEnd w:id="98"/>
      <w:r w:rsidR="005B23AE" w:rsidRPr="003D411B">
        <w:rPr>
          <w:color w:val="000000" w:themeColor="text1"/>
          <w:sz w:val="24"/>
          <w:szCs w:val="24"/>
        </w:rPr>
        <w:t xml:space="preserve">originally proposed </w:t>
      </w:r>
      <w:r w:rsidR="00DC7AB3">
        <w:rPr>
          <w:color w:val="000000" w:themeColor="text1"/>
          <w:sz w:val="24"/>
          <w:szCs w:val="24"/>
        </w:rPr>
        <w:t>in</w:t>
      </w:r>
      <w:r w:rsidR="001C19C2" w:rsidRPr="003D411B">
        <w:rPr>
          <w:color w:val="000000" w:themeColor="text1"/>
          <w:sz w:val="24"/>
          <w:szCs w:val="24"/>
        </w:rPr>
        <w:t xml:space="preserve"> </w:t>
      </w:r>
      <w:r w:rsidR="001C19C2" w:rsidRPr="003D411B">
        <w:rPr>
          <w:color w:val="000000" w:themeColor="text1"/>
          <w:sz w:val="24"/>
          <w:szCs w:val="24"/>
        </w:rPr>
        <w:fldChar w:fldCharType="begin">
          <w:fldData xml:space="preserve">PEVuZE5vdGU+PENpdGU+PEF1dGhvcj5DaG91PC9BdXRob3I+PFllYXI+MjAwMTwvWWVhcj48UmVj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</w:fldData>
        </w:fldChar>
      </w:r>
      <w:r w:rsidR="001C19C2" w:rsidRPr="003D411B">
        <w:rPr>
          <w:color w:val="000000" w:themeColor="text1"/>
          <w:sz w:val="24"/>
          <w:szCs w:val="24"/>
        </w:rPr>
        <w:instrText xml:space="preserve"> ADDIN EN.CITE </w:instrText>
      </w:r>
      <w:r w:rsidR="001C19C2" w:rsidRPr="003D411B">
        <w:rPr>
          <w:color w:val="000000" w:themeColor="text1"/>
          <w:sz w:val="24"/>
          <w:szCs w:val="24"/>
        </w:rPr>
        <w:fldChar w:fldCharType="begin">
          <w:fldData xml:space="preserve">PEVuZE5vdGU+PENpdGU+PEF1dGhvcj5DaG91PC9BdXRob3I+PFllYXI+MjAwMTwvWWVhcj48UmVj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</w:fldData>
        </w:fldChar>
      </w:r>
      <w:r w:rsidR="001C19C2" w:rsidRPr="003D411B">
        <w:rPr>
          <w:color w:val="000000" w:themeColor="text1"/>
          <w:sz w:val="24"/>
          <w:szCs w:val="24"/>
        </w:rPr>
        <w:instrText xml:space="preserve"> ADDIN EN.CITE.DATA </w:instrText>
      </w:r>
      <w:r w:rsidR="001C19C2" w:rsidRPr="003D411B">
        <w:rPr>
          <w:color w:val="000000" w:themeColor="text1"/>
          <w:sz w:val="24"/>
          <w:szCs w:val="24"/>
        </w:rPr>
      </w:r>
      <w:r w:rsidR="001C19C2" w:rsidRPr="003D411B">
        <w:rPr>
          <w:color w:val="000000" w:themeColor="text1"/>
          <w:sz w:val="24"/>
          <w:szCs w:val="24"/>
        </w:rPr>
        <w:fldChar w:fldCharType="end"/>
      </w:r>
      <w:r w:rsidR="001C19C2" w:rsidRPr="003D411B">
        <w:rPr>
          <w:color w:val="000000" w:themeColor="text1"/>
          <w:sz w:val="24"/>
          <w:szCs w:val="24"/>
        </w:rPr>
      </w:r>
      <w:r w:rsidR="001C19C2" w:rsidRPr="003D411B">
        <w:rPr>
          <w:color w:val="000000" w:themeColor="text1"/>
          <w:sz w:val="24"/>
          <w:szCs w:val="24"/>
        </w:rPr>
        <w:fldChar w:fldCharType="separate"/>
      </w:r>
      <w:r w:rsidR="001C19C2" w:rsidRPr="003D411B">
        <w:rPr>
          <w:color w:val="000000" w:themeColor="text1"/>
          <w:sz w:val="24"/>
          <w:szCs w:val="24"/>
        </w:rPr>
        <w:t>(</w:t>
      </w:r>
      <w:hyperlink w:anchor="_ENREF_14" w:tooltip="Chou, 2000 #1211" w:history="1">
        <w:r w:rsidR="000D2AAD" w:rsidRPr="003D411B">
          <w:rPr>
            <w:color w:val="000000" w:themeColor="text1"/>
            <w:sz w:val="24"/>
            <w:szCs w:val="24"/>
          </w:rPr>
          <w:t>Chou, 2000</w:t>
        </w:r>
      </w:hyperlink>
      <w:r w:rsidR="001C19C2" w:rsidRPr="003D411B">
        <w:rPr>
          <w:color w:val="000000" w:themeColor="text1"/>
          <w:sz w:val="24"/>
          <w:szCs w:val="24"/>
        </w:rPr>
        <w:t xml:space="preserve">; </w:t>
      </w:r>
      <w:hyperlink w:anchor="_ENREF_15" w:tooltip="Chou, 2001 #1644" w:history="1">
        <w:r w:rsidR="000D2AAD" w:rsidRPr="003D411B">
          <w:rPr>
            <w:color w:val="000000" w:themeColor="text1"/>
            <w:sz w:val="24"/>
            <w:szCs w:val="24"/>
          </w:rPr>
          <w:t>Chou, 2001</w:t>
        </w:r>
      </w:hyperlink>
      <w:r w:rsidR="001C19C2" w:rsidRPr="003D411B">
        <w:rPr>
          <w:color w:val="000000" w:themeColor="text1"/>
          <w:sz w:val="24"/>
          <w:szCs w:val="24"/>
        </w:rPr>
        <w:t>)</w:t>
      </w:r>
      <w:r w:rsidR="001C19C2" w:rsidRPr="003D411B">
        <w:rPr>
          <w:color w:val="000000" w:themeColor="text1"/>
          <w:sz w:val="24"/>
          <w:szCs w:val="24"/>
        </w:rPr>
        <w:fldChar w:fldCharType="end"/>
      </w:r>
      <w:r w:rsidR="001C19C2" w:rsidRPr="003D411B">
        <w:rPr>
          <w:color w:val="000000" w:themeColor="text1"/>
          <w:sz w:val="24"/>
          <w:szCs w:val="24"/>
        </w:rPr>
        <w:t xml:space="preserve"> and </w:t>
      </w:r>
      <w:bookmarkStart w:id="99" w:name="OLE_LINK89"/>
      <w:bookmarkStart w:id="100" w:name="OLE_LINK90"/>
      <w:r w:rsidR="001C19C2" w:rsidRPr="003D411B">
        <w:rPr>
          <w:color w:val="000000" w:themeColor="text1"/>
          <w:sz w:val="24"/>
          <w:szCs w:val="24"/>
        </w:rPr>
        <w:t>implement</w:t>
      </w:r>
      <w:bookmarkEnd w:id="99"/>
      <w:bookmarkEnd w:id="100"/>
      <w:r w:rsidR="001C19C2" w:rsidRPr="003D411B">
        <w:rPr>
          <w:color w:val="000000" w:themeColor="text1"/>
          <w:sz w:val="24"/>
          <w:szCs w:val="24"/>
        </w:rPr>
        <w:t xml:space="preserve">ed </w:t>
      </w:r>
      <w:r w:rsidR="00CE1D65">
        <w:rPr>
          <w:color w:val="000000" w:themeColor="text1"/>
          <w:sz w:val="24"/>
          <w:szCs w:val="24"/>
        </w:rPr>
        <w:t>using</w:t>
      </w:r>
      <w:r w:rsidR="00CE1D65" w:rsidRPr="003D411B">
        <w:rPr>
          <w:color w:val="000000" w:themeColor="text1"/>
          <w:sz w:val="24"/>
          <w:szCs w:val="24"/>
        </w:rPr>
        <w:t xml:space="preserve"> </w:t>
      </w:r>
      <w:r w:rsidR="005B23AE" w:rsidRPr="003D411B">
        <w:rPr>
          <w:color w:val="000000" w:themeColor="text1"/>
          <w:sz w:val="24"/>
          <w:szCs w:val="24"/>
        </w:rPr>
        <w:t xml:space="preserve">the </w:t>
      </w:r>
      <w:r w:rsidR="001C19C2" w:rsidRPr="003D411B">
        <w:rPr>
          <w:color w:val="000000" w:themeColor="text1"/>
          <w:sz w:val="24"/>
          <w:szCs w:val="24"/>
        </w:rPr>
        <w:t>protr</w:t>
      </w:r>
      <w:r w:rsidR="005B23AE" w:rsidRPr="003D411B">
        <w:rPr>
          <w:color w:val="000000" w:themeColor="text1"/>
          <w:sz w:val="24"/>
          <w:szCs w:val="24"/>
        </w:rPr>
        <w:t xml:space="preserve"> package</w:t>
      </w:r>
      <w:r w:rsidR="007C4C4F" w:rsidRPr="003D411B">
        <w:rPr>
          <w:color w:val="000000" w:themeColor="text1"/>
          <w:sz w:val="24"/>
          <w:szCs w:val="24"/>
        </w:rPr>
        <w:t xml:space="preserve"> </w:t>
      </w:r>
      <w:r w:rsidR="007C4C4F" w:rsidRPr="003D411B">
        <w:rPr>
          <w:color w:val="000000" w:themeColor="text1"/>
          <w:sz w:val="24"/>
          <w:szCs w:val="24"/>
        </w:rPr>
        <w:fldChar w:fldCharType="begin"/>
      </w:r>
      <w:r w:rsidR="007C4C4F" w:rsidRPr="003D411B">
        <w:rPr>
          <w:color w:val="000000" w:themeColor="text1"/>
          <w:sz w:val="24"/>
          <w:szCs w:val="24"/>
        </w:rPr>
        <w:instrText xml:space="preserve"> ADDIN EN.CITE &lt;EndNote&gt;&lt;Cite&gt;&lt;Author&gt;Xiao&lt;/Author&gt;&lt;Year&gt;2015&lt;/Year&gt;&lt;RecNum&gt;1196&lt;/RecNum&gt;&lt;DisplayText&gt;(Xiao, et al., 2015)&lt;/DisplayText&gt;&lt;record&gt;&lt;rec-number&gt;1196&lt;/rec-number&gt;&lt;foreign-keys&gt;&lt;key app="EN" db-id="wxswdse9azxtsie5xr9xv5tketed2sxdptrr"&gt;1196&lt;/key&gt;&lt;/foreign-keys&gt;&lt;ref-type name="Journal Article"&gt;17&lt;/ref-type&gt;&lt;contributors&gt;&lt;authors&gt;&lt;author&gt;Xiao, Nan&lt;/author&gt;&lt;author&gt;Cao, Dong-Sheng&lt;/author&gt;&lt;author&gt;Zhu, Min-Feng&lt;/author&gt;&lt;author&gt;Xu, Qing-Song&lt;/author&gt;&lt;/authors&gt;&lt;/contributors&gt;&lt;titles&gt;&lt;title&gt;protr/ProtrWeb: R package and web server for generating various numerical representation schemes of protein sequences&lt;/title&gt;&lt;secondary-title&gt;Bioinformatics&lt;/secondary-title&gt;&lt;/titles&gt;&lt;periodical&gt;&lt;full-title&gt;Bioinformatics&lt;/full-title&gt;&lt;abbr-1&gt;Bioinformatics&lt;/abbr-1&gt;&lt;/periodical&gt;&lt;pages&gt;btv042&lt;/pages&gt;&lt;dates&gt;&lt;year&gt;2015&lt;/year&gt;&lt;/dates&gt;&lt;isbn&gt;1367-4803&lt;/isbn&gt;&lt;urls&gt;&lt;/urls&gt;&lt;/record&gt;&lt;/Cite&gt;&lt;/EndNote&gt;</w:instrText>
      </w:r>
      <w:r w:rsidR="007C4C4F" w:rsidRPr="003D411B">
        <w:rPr>
          <w:color w:val="000000" w:themeColor="text1"/>
          <w:sz w:val="24"/>
          <w:szCs w:val="24"/>
        </w:rPr>
        <w:fldChar w:fldCharType="separate"/>
      </w:r>
      <w:r w:rsidR="007C4C4F" w:rsidRPr="003D411B">
        <w:rPr>
          <w:color w:val="000000" w:themeColor="text1"/>
          <w:sz w:val="24"/>
          <w:szCs w:val="24"/>
        </w:rPr>
        <w:t>(</w:t>
      </w:r>
      <w:hyperlink w:anchor="_ENREF_69" w:tooltip="Xiao, 2015 #1196" w:history="1">
        <w:r w:rsidR="000D2AAD" w:rsidRPr="003D411B">
          <w:rPr>
            <w:color w:val="000000" w:themeColor="text1"/>
            <w:sz w:val="24"/>
            <w:szCs w:val="24"/>
          </w:rPr>
          <w:t>Xiao, et al., 2015</w:t>
        </w:r>
      </w:hyperlink>
      <w:r w:rsidR="007C4C4F" w:rsidRPr="003D411B">
        <w:rPr>
          <w:color w:val="000000" w:themeColor="text1"/>
          <w:sz w:val="24"/>
          <w:szCs w:val="24"/>
        </w:rPr>
        <w:t>)</w:t>
      </w:r>
      <w:r w:rsidR="007C4C4F" w:rsidRPr="003D411B">
        <w:rPr>
          <w:color w:val="000000" w:themeColor="text1"/>
          <w:sz w:val="24"/>
          <w:szCs w:val="24"/>
        </w:rPr>
        <w:fldChar w:fldCharType="end"/>
      </w:r>
      <w:r w:rsidR="007C4C4F" w:rsidRPr="003D411B">
        <w:rPr>
          <w:color w:val="000000" w:themeColor="text1"/>
          <w:sz w:val="22"/>
        </w:rPr>
        <w:t>.</w:t>
      </w:r>
    </w:p>
    <w:p w14:paraId="04F6185E" w14:textId="77777777" w:rsidR="003F57B8" w:rsidRDefault="003F57B8" w:rsidP="00A92C5B">
      <w:pPr>
        <w:rPr>
          <w:sz w:val="22"/>
        </w:rPr>
      </w:pPr>
    </w:p>
    <w:p w14:paraId="70300CE2" w14:textId="41E04D9F" w:rsidR="0088754F" w:rsidRPr="006123F1" w:rsidRDefault="0088754F" w:rsidP="00795A54">
      <w:pPr>
        <w:jc w:val="center"/>
        <w:rPr>
          <w:sz w:val="24"/>
          <w:szCs w:val="24"/>
        </w:rPr>
      </w:pPr>
      <w:r w:rsidRPr="00795A54">
        <w:rPr>
          <w:b/>
          <w:bCs/>
          <w:sz w:val="24"/>
          <w:szCs w:val="24"/>
        </w:rPr>
        <w:t xml:space="preserve">Table </w:t>
      </w:r>
      <w:r w:rsidR="00FF2C42" w:rsidRPr="00795A54">
        <w:rPr>
          <w:b/>
          <w:bCs/>
          <w:sz w:val="24"/>
          <w:szCs w:val="24"/>
        </w:rPr>
        <w:t>S</w:t>
      </w:r>
      <w:r w:rsidR="00A64338">
        <w:rPr>
          <w:b/>
          <w:bCs/>
          <w:sz w:val="24"/>
          <w:szCs w:val="24"/>
        </w:rPr>
        <w:t>2</w:t>
      </w:r>
      <w:r w:rsidRPr="006123F1">
        <w:rPr>
          <w:b/>
          <w:bCs/>
          <w:sz w:val="24"/>
          <w:szCs w:val="24"/>
        </w:rPr>
        <w:t>.</w:t>
      </w:r>
      <w:r w:rsidR="00621908">
        <w:rPr>
          <w:b/>
          <w:bCs/>
          <w:sz w:val="24"/>
          <w:szCs w:val="24"/>
        </w:rPr>
        <w:t xml:space="preserve"> </w:t>
      </w:r>
      <w:r w:rsidR="00845C86" w:rsidRPr="006123F1">
        <w:rPr>
          <w:bCs/>
          <w:sz w:val="24"/>
          <w:szCs w:val="24"/>
        </w:rPr>
        <w:t>The</w:t>
      </w:r>
      <w:r w:rsidRPr="006123F1">
        <w:rPr>
          <w:sz w:val="24"/>
          <w:szCs w:val="24"/>
        </w:rPr>
        <w:t xml:space="preserve"> list of </w:t>
      </w:r>
      <w:r w:rsidR="00702B81" w:rsidRPr="006123F1">
        <w:rPr>
          <w:sz w:val="24"/>
          <w:szCs w:val="24"/>
        </w:rPr>
        <w:t>performance</w:t>
      </w:r>
      <w:r w:rsidR="003E1151" w:rsidRPr="006123F1">
        <w:rPr>
          <w:sz w:val="24"/>
          <w:szCs w:val="24"/>
        </w:rPr>
        <w:t>s</w:t>
      </w:r>
      <w:r w:rsidRPr="006123F1">
        <w:rPr>
          <w:sz w:val="24"/>
          <w:szCs w:val="24"/>
        </w:rPr>
        <w:t xml:space="preserve"> </w:t>
      </w:r>
      <w:r w:rsidR="00BC2911" w:rsidRPr="006123F1">
        <w:rPr>
          <w:sz w:val="24"/>
          <w:szCs w:val="24"/>
        </w:rPr>
        <w:t>of</w:t>
      </w:r>
      <w:r w:rsidR="00A01769" w:rsidRPr="006123F1">
        <w:rPr>
          <w:sz w:val="24"/>
          <w:szCs w:val="24"/>
        </w:rPr>
        <w:t xml:space="preserve"> various descriptors</w:t>
      </w:r>
      <w:r w:rsidRPr="006123F1">
        <w:rPr>
          <w:sz w:val="24"/>
          <w:szCs w:val="24"/>
        </w:rPr>
        <w:t>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23"/>
        <w:gridCol w:w="1418"/>
        <w:gridCol w:w="1327"/>
        <w:gridCol w:w="1327"/>
        <w:gridCol w:w="1327"/>
        <w:gridCol w:w="1327"/>
        <w:gridCol w:w="1327"/>
      </w:tblGrid>
      <w:tr w:rsidR="00E21C41" w:rsidRPr="00BB75CD" w14:paraId="706D5677" w14:textId="77777777" w:rsidTr="00E21C41">
        <w:trPr>
          <w:jc w:val="center"/>
        </w:trPr>
        <w:tc>
          <w:tcPr>
            <w:tcW w:w="1551" w:type="dxa"/>
          </w:tcPr>
          <w:p w14:paraId="215A8D88" w14:textId="5D5B8B95" w:rsidR="00913EBD" w:rsidRPr="00BB75CD" w:rsidRDefault="003A6E29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kern w:val="2"/>
                <w:sz w:val="22"/>
              </w:rPr>
              <w:t>Descriptors groups</w:t>
            </w:r>
          </w:p>
        </w:tc>
        <w:tc>
          <w:tcPr>
            <w:tcW w:w="1724" w:type="dxa"/>
            <w:tcBorders>
              <w:bottom w:val="single" w:sz="4" w:space="0" w:color="auto"/>
            </w:tcBorders>
          </w:tcPr>
          <w:p w14:paraId="29F4572D" w14:textId="720F51F2" w:rsidR="00913EBD" w:rsidRPr="00BB75CD" w:rsidRDefault="005E62A9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kern w:val="2"/>
                <w:sz w:val="22"/>
              </w:rPr>
              <w:t>Descriptor</w:t>
            </w:r>
          </w:p>
        </w:tc>
        <w:tc>
          <w:tcPr>
            <w:tcW w:w="1327" w:type="dxa"/>
            <w:tcBorders>
              <w:bottom w:val="single" w:sz="4" w:space="0" w:color="auto"/>
            </w:tcBorders>
          </w:tcPr>
          <w:p w14:paraId="1DC118BD" w14:textId="50C79B9C" w:rsidR="00913EBD" w:rsidRPr="00BB75CD" w:rsidRDefault="005E62A9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rFonts w:hint="eastAsia"/>
                <w:sz w:val="22"/>
              </w:rPr>
              <w:t>SN</w:t>
            </w:r>
          </w:p>
        </w:tc>
        <w:tc>
          <w:tcPr>
            <w:tcW w:w="1327" w:type="dxa"/>
            <w:tcBorders>
              <w:bottom w:val="single" w:sz="4" w:space="0" w:color="auto"/>
            </w:tcBorders>
          </w:tcPr>
          <w:p w14:paraId="13DED7C4" w14:textId="14A9A2B1" w:rsidR="00913EBD" w:rsidRPr="00BB75CD" w:rsidRDefault="005E62A9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rFonts w:hint="eastAsia"/>
                <w:sz w:val="22"/>
              </w:rPr>
              <w:t>SP</w:t>
            </w:r>
          </w:p>
        </w:tc>
        <w:tc>
          <w:tcPr>
            <w:tcW w:w="1327" w:type="dxa"/>
            <w:tcBorders>
              <w:bottom w:val="single" w:sz="4" w:space="0" w:color="auto"/>
            </w:tcBorders>
          </w:tcPr>
          <w:p w14:paraId="67082A28" w14:textId="4AD30CCF" w:rsidR="00913EBD" w:rsidRPr="00BB75CD" w:rsidRDefault="005E62A9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rFonts w:hint="eastAsia"/>
                <w:sz w:val="22"/>
              </w:rPr>
              <w:t>ACC</w:t>
            </w:r>
          </w:p>
        </w:tc>
        <w:tc>
          <w:tcPr>
            <w:tcW w:w="1327" w:type="dxa"/>
            <w:tcBorders>
              <w:bottom w:val="single" w:sz="4" w:space="0" w:color="auto"/>
            </w:tcBorders>
          </w:tcPr>
          <w:p w14:paraId="3F4623F6" w14:textId="220BF3A2" w:rsidR="00913EBD" w:rsidRPr="00BB75CD" w:rsidRDefault="005E62A9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rFonts w:hint="eastAsia"/>
                <w:sz w:val="22"/>
              </w:rPr>
              <w:t>F-value</w:t>
            </w:r>
          </w:p>
        </w:tc>
        <w:tc>
          <w:tcPr>
            <w:tcW w:w="1327" w:type="dxa"/>
            <w:tcBorders>
              <w:bottom w:val="single" w:sz="4" w:space="0" w:color="auto"/>
            </w:tcBorders>
          </w:tcPr>
          <w:p w14:paraId="00DE6FA2" w14:textId="233087DC" w:rsidR="00913EBD" w:rsidRPr="00BB75CD" w:rsidRDefault="005E62A9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rFonts w:hint="eastAsia"/>
                <w:sz w:val="22"/>
              </w:rPr>
              <w:t>MCC</w:t>
            </w:r>
          </w:p>
        </w:tc>
      </w:tr>
      <w:tr w:rsidR="00E21C41" w:rsidRPr="00BB75CD" w14:paraId="10FC6161" w14:textId="77777777" w:rsidTr="00E21C41">
        <w:trPr>
          <w:jc w:val="center"/>
        </w:trPr>
        <w:tc>
          <w:tcPr>
            <w:tcW w:w="1551" w:type="dxa"/>
            <w:vMerge w:val="restart"/>
          </w:tcPr>
          <w:p w14:paraId="2D9B116A" w14:textId="494563BD" w:rsidR="005A4E4A" w:rsidRPr="00BB75CD" w:rsidRDefault="005A4E4A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  <w:lang w:eastAsia="zh-CN"/>
              </w:rPr>
              <w:t>Row transformation</w:t>
            </w:r>
          </w:p>
        </w:tc>
        <w:tc>
          <w:tcPr>
            <w:tcW w:w="1724" w:type="dxa"/>
            <w:tcBorders>
              <w:top w:val="single" w:sz="4" w:space="0" w:color="auto"/>
            </w:tcBorders>
            <w:shd w:val="clear" w:color="auto" w:fill="D9D9D9" w:themeFill="background1" w:themeFillShade="D9"/>
          </w:tcPr>
          <w:p w14:paraId="30F7CA07" w14:textId="062012DE" w:rsidR="005A4E4A" w:rsidRPr="00BB75CD" w:rsidRDefault="005A4E4A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rFonts w:hint="eastAsia"/>
                <w:sz w:val="22"/>
              </w:rPr>
              <w:t>AAC-PSSM</w:t>
            </w:r>
          </w:p>
        </w:tc>
        <w:tc>
          <w:tcPr>
            <w:tcW w:w="1327" w:type="dxa"/>
            <w:shd w:val="clear" w:color="auto" w:fill="D9D9D9" w:themeFill="background1" w:themeFillShade="D9"/>
          </w:tcPr>
          <w:p w14:paraId="2D0E4310" w14:textId="2E550102" w:rsidR="005A4E4A" w:rsidRPr="00BB75CD" w:rsidRDefault="00A07B07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0.883±0.007</w:t>
            </w:r>
          </w:p>
        </w:tc>
        <w:tc>
          <w:tcPr>
            <w:tcW w:w="1327" w:type="dxa"/>
            <w:shd w:val="clear" w:color="auto" w:fill="D9D9D9" w:themeFill="background1" w:themeFillShade="D9"/>
          </w:tcPr>
          <w:p w14:paraId="172F9275" w14:textId="6810161A" w:rsidR="005A4E4A" w:rsidRPr="00BB75CD" w:rsidRDefault="00692CE9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0.919±0.009</w:t>
            </w:r>
          </w:p>
        </w:tc>
        <w:tc>
          <w:tcPr>
            <w:tcW w:w="1327" w:type="dxa"/>
            <w:shd w:val="clear" w:color="auto" w:fill="D9D9D9" w:themeFill="background1" w:themeFillShade="D9"/>
          </w:tcPr>
          <w:p w14:paraId="17125D96" w14:textId="565921CF" w:rsidR="005A4E4A" w:rsidRPr="00BB75CD" w:rsidRDefault="00600F0C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0.901±0.005</w:t>
            </w:r>
          </w:p>
        </w:tc>
        <w:tc>
          <w:tcPr>
            <w:tcW w:w="1327" w:type="dxa"/>
            <w:shd w:val="clear" w:color="auto" w:fill="D9D9D9" w:themeFill="background1" w:themeFillShade="D9"/>
          </w:tcPr>
          <w:p w14:paraId="369CF71E" w14:textId="09962785" w:rsidR="005A4E4A" w:rsidRPr="00BB75CD" w:rsidRDefault="00666974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0.899±0.005</w:t>
            </w:r>
          </w:p>
        </w:tc>
        <w:tc>
          <w:tcPr>
            <w:tcW w:w="1327" w:type="dxa"/>
            <w:shd w:val="clear" w:color="auto" w:fill="D9D9D9" w:themeFill="background1" w:themeFillShade="D9"/>
          </w:tcPr>
          <w:p w14:paraId="3EC11982" w14:textId="21BE99ED" w:rsidR="005A4E4A" w:rsidRPr="00BB75CD" w:rsidRDefault="00600F0C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0.803±0.011</w:t>
            </w:r>
          </w:p>
        </w:tc>
      </w:tr>
      <w:tr w:rsidR="00E21C41" w:rsidRPr="00BB75CD" w14:paraId="57A58459" w14:textId="77777777" w:rsidTr="00E21C41">
        <w:trPr>
          <w:jc w:val="center"/>
        </w:trPr>
        <w:tc>
          <w:tcPr>
            <w:tcW w:w="1551" w:type="dxa"/>
            <w:vMerge/>
          </w:tcPr>
          <w:p w14:paraId="3D306EDA" w14:textId="77777777" w:rsidR="005A4E4A" w:rsidRPr="00BB75CD" w:rsidRDefault="005A4E4A" w:rsidP="004050D3">
            <w:pPr>
              <w:spacing w:beforeLines="50" w:before="120" w:afterLines="50"/>
              <w:rPr>
                <w:sz w:val="22"/>
              </w:rPr>
            </w:pPr>
          </w:p>
        </w:tc>
        <w:tc>
          <w:tcPr>
            <w:tcW w:w="1724" w:type="dxa"/>
            <w:shd w:val="clear" w:color="auto" w:fill="auto"/>
          </w:tcPr>
          <w:p w14:paraId="061965E9" w14:textId="178092C3" w:rsidR="005A4E4A" w:rsidRPr="00BB75CD" w:rsidRDefault="005A4E4A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rFonts w:hint="eastAsia"/>
                <w:sz w:val="22"/>
              </w:rPr>
              <w:t>D-FPSSM</w:t>
            </w:r>
          </w:p>
        </w:tc>
        <w:tc>
          <w:tcPr>
            <w:tcW w:w="1327" w:type="dxa"/>
          </w:tcPr>
          <w:p w14:paraId="17673E6A" w14:textId="25F751C3" w:rsidR="005A4E4A" w:rsidRPr="00BB75CD" w:rsidRDefault="00A07B07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0.829±0.010</w:t>
            </w:r>
          </w:p>
        </w:tc>
        <w:tc>
          <w:tcPr>
            <w:tcW w:w="1327" w:type="dxa"/>
          </w:tcPr>
          <w:p w14:paraId="6ED226C5" w14:textId="251D69B1" w:rsidR="005A4E4A" w:rsidRPr="00BB75CD" w:rsidRDefault="00692CE9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0.895±0.008</w:t>
            </w:r>
          </w:p>
        </w:tc>
        <w:tc>
          <w:tcPr>
            <w:tcW w:w="1327" w:type="dxa"/>
          </w:tcPr>
          <w:p w14:paraId="0F265199" w14:textId="479F3069" w:rsidR="005A4E4A" w:rsidRPr="00BB75CD" w:rsidRDefault="00600F0C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0.862±0.007</w:t>
            </w:r>
          </w:p>
        </w:tc>
        <w:tc>
          <w:tcPr>
            <w:tcW w:w="1327" w:type="dxa"/>
          </w:tcPr>
          <w:p w14:paraId="4C152223" w14:textId="2DD80C29" w:rsidR="005A4E4A" w:rsidRPr="00BB75CD" w:rsidRDefault="00666974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0.856±0.008</w:t>
            </w:r>
          </w:p>
        </w:tc>
        <w:tc>
          <w:tcPr>
            <w:tcW w:w="1327" w:type="dxa"/>
          </w:tcPr>
          <w:p w14:paraId="61CB8476" w14:textId="6C18DF82" w:rsidR="005A4E4A" w:rsidRPr="00BB75CD" w:rsidRDefault="00600F0C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0.725±0.014</w:t>
            </w:r>
          </w:p>
        </w:tc>
      </w:tr>
      <w:tr w:rsidR="00E21C41" w:rsidRPr="00BB75CD" w14:paraId="2C93C9D7" w14:textId="77777777" w:rsidTr="00E21C41">
        <w:trPr>
          <w:jc w:val="center"/>
        </w:trPr>
        <w:tc>
          <w:tcPr>
            <w:tcW w:w="1551" w:type="dxa"/>
            <w:vMerge/>
          </w:tcPr>
          <w:p w14:paraId="03D3303D" w14:textId="77777777" w:rsidR="005A4E4A" w:rsidRPr="00BB75CD" w:rsidRDefault="005A4E4A" w:rsidP="004050D3">
            <w:pPr>
              <w:spacing w:beforeLines="50" w:before="120" w:afterLines="50"/>
              <w:rPr>
                <w:sz w:val="22"/>
              </w:rPr>
            </w:pPr>
          </w:p>
        </w:tc>
        <w:tc>
          <w:tcPr>
            <w:tcW w:w="1724" w:type="dxa"/>
            <w:shd w:val="clear" w:color="auto" w:fill="auto"/>
          </w:tcPr>
          <w:p w14:paraId="57EE48D5" w14:textId="3A8AFA96" w:rsidR="005A4E4A" w:rsidRPr="00BB75CD" w:rsidRDefault="005A4E4A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smoothed-PSSM</w:t>
            </w:r>
          </w:p>
        </w:tc>
        <w:tc>
          <w:tcPr>
            <w:tcW w:w="1327" w:type="dxa"/>
          </w:tcPr>
          <w:p w14:paraId="6B6D07D1" w14:textId="0B9B98F5" w:rsidR="005A4E4A" w:rsidRPr="00BB75CD" w:rsidRDefault="00A07B07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0.835±0.005</w:t>
            </w:r>
          </w:p>
        </w:tc>
        <w:tc>
          <w:tcPr>
            <w:tcW w:w="1327" w:type="dxa"/>
          </w:tcPr>
          <w:p w14:paraId="50D1C11B" w14:textId="08FB2CA9" w:rsidR="005A4E4A" w:rsidRPr="00BB75CD" w:rsidRDefault="00692CE9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0.919±0.005</w:t>
            </w:r>
          </w:p>
        </w:tc>
        <w:tc>
          <w:tcPr>
            <w:tcW w:w="1327" w:type="dxa"/>
          </w:tcPr>
          <w:p w14:paraId="19E9FD1B" w14:textId="294F6B21" w:rsidR="005A4E4A" w:rsidRPr="00BB75CD" w:rsidRDefault="00600F0C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0.877±0.003</w:t>
            </w:r>
          </w:p>
        </w:tc>
        <w:tc>
          <w:tcPr>
            <w:tcW w:w="1327" w:type="dxa"/>
          </w:tcPr>
          <w:p w14:paraId="409FB58C" w14:textId="3BCF11E2" w:rsidR="005A4E4A" w:rsidRPr="00BB75CD" w:rsidRDefault="00666974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0.871±0.003</w:t>
            </w:r>
          </w:p>
        </w:tc>
        <w:tc>
          <w:tcPr>
            <w:tcW w:w="1327" w:type="dxa"/>
          </w:tcPr>
          <w:p w14:paraId="4A04934D" w14:textId="2101AE74" w:rsidR="005A4E4A" w:rsidRPr="00BB75CD" w:rsidRDefault="00600F0C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0.757±0.007</w:t>
            </w:r>
          </w:p>
        </w:tc>
      </w:tr>
      <w:tr w:rsidR="00E21C41" w:rsidRPr="00BB75CD" w14:paraId="1FB525F1" w14:textId="77777777" w:rsidTr="00E21C41">
        <w:trPr>
          <w:jc w:val="center"/>
        </w:trPr>
        <w:tc>
          <w:tcPr>
            <w:tcW w:w="1551" w:type="dxa"/>
            <w:vMerge/>
          </w:tcPr>
          <w:p w14:paraId="3CB300EB" w14:textId="77777777" w:rsidR="005A4E4A" w:rsidRPr="00BB75CD" w:rsidRDefault="005A4E4A" w:rsidP="004050D3">
            <w:pPr>
              <w:spacing w:beforeLines="50" w:before="120" w:afterLines="50"/>
              <w:rPr>
                <w:sz w:val="22"/>
              </w:rPr>
            </w:pPr>
          </w:p>
        </w:tc>
        <w:tc>
          <w:tcPr>
            <w:tcW w:w="1724" w:type="dxa"/>
            <w:shd w:val="clear" w:color="auto" w:fill="auto"/>
          </w:tcPr>
          <w:p w14:paraId="3A36F99C" w14:textId="00BC2BBB" w:rsidR="005A4E4A" w:rsidRPr="00BB75CD" w:rsidRDefault="005A4E4A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rFonts w:hint="eastAsia"/>
                <w:sz w:val="22"/>
              </w:rPr>
              <w:t>AB-PSSM</w:t>
            </w:r>
          </w:p>
        </w:tc>
        <w:tc>
          <w:tcPr>
            <w:tcW w:w="1327" w:type="dxa"/>
          </w:tcPr>
          <w:p w14:paraId="6A129F06" w14:textId="5717CBD9" w:rsidR="005A4E4A" w:rsidRPr="00BB75CD" w:rsidRDefault="00A07B07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0.868±0.004</w:t>
            </w:r>
          </w:p>
        </w:tc>
        <w:tc>
          <w:tcPr>
            <w:tcW w:w="1327" w:type="dxa"/>
          </w:tcPr>
          <w:p w14:paraId="676BA2B6" w14:textId="7FB5EAA6" w:rsidR="005A4E4A" w:rsidRPr="00BB75CD" w:rsidRDefault="00692CE9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0.925±0.007</w:t>
            </w:r>
          </w:p>
        </w:tc>
        <w:tc>
          <w:tcPr>
            <w:tcW w:w="1327" w:type="dxa"/>
          </w:tcPr>
          <w:p w14:paraId="274E11C9" w14:textId="168AE93B" w:rsidR="005A4E4A" w:rsidRPr="00BB75CD" w:rsidRDefault="00600F0C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0.896±0.005</w:t>
            </w:r>
          </w:p>
        </w:tc>
        <w:tc>
          <w:tcPr>
            <w:tcW w:w="1327" w:type="dxa"/>
          </w:tcPr>
          <w:p w14:paraId="790D148C" w14:textId="7B291712" w:rsidR="005A4E4A" w:rsidRPr="00BB75CD" w:rsidRDefault="00666974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0.893±0.004</w:t>
            </w:r>
          </w:p>
        </w:tc>
        <w:tc>
          <w:tcPr>
            <w:tcW w:w="1327" w:type="dxa"/>
          </w:tcPr>
          <w:p w14:paraId="05DA3879" w14:textId="152D3021" w:rsidR="005A4E4A" w:rsidRPr="00BB75CD" w:rsidRDefault="00600F0C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0.795±0.009</w:t>
            </w:r>
          </w:p>
        </w:tc>
      </w:tr>
      <w:tr w:rsidR="00E21C41" w:rsidRPr="00BB75CD" w14:paraId="759F3B72" w14:textId="77777777" w:rsidTr="00E21C41">
        <w:trPr>
          <w:jc w:val="center"/>
        </w:trPr>
        <w:tc>
          <w:tcPr>
            <w:tcW w:w="1551" w:type="dxa"/>
            <w:vMerge/>
          </w:tcPr>
          <w:p w14:paraId="037D59EF" w14:textId="77777777" w:rsidR="005A4E4A" w:rsidRPr="00BB75CD" w:rsidRDefault="005A4E4A" w:rsidP="004050D3">
            <w:pPr>
              <w:spacing w:beforeLines="50" w:before="120" w:afterLines="50"/>
              <w:rPr>
                <w:sz w:val="22"/>
              </w:rPr>
            </w:pPr>
          </w:p>
        </w:tc>
        <w:tc>
          <w:tcPr>
            <w:tcW w:w="1724" w:type="dxa"/>
            <w:tcBorders>
              <w:bottom w:val="single" w:sz="4" w:space="0" w:color="auto"/>
            </w:tcBorders>
            <w:shd w:val="clear" w:color="auto" w:fill="auto"/>
          </w:tcPr>
          <w:p w14:paraId="7AEFCEF5" w14:textId="4DE6533D" w:rsidR="005A4E4A" w:rsidRPr="00BB75CD" w:rsidRDefault="005A4E4A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rFonts w:hint="eastAsia"/>
                <w:sz w:val="22"/>
              </w:rPr>
              <w:t>PSSM-composition</w:t>
            </w:r>
          </w:p>
        </w:tc>
        <w:tc>
          <w:tcPr>
            <w:tcW w:w="1327" w:type="dxa"/>
            <w:tcBorders>
              <w:bottom w:val="single" w:sz="4" w:space="0" w:color="auto"/>
            </w:tcBorders>
          </w:tcPr>
          <w:p w14:paraId="5CE3827D" w14:textId="69B88DE1" w:rsidR="005A4E4A" w:rsidRPr="00BB75CD" w:rsidRDefault="00A07B07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0.879±0.008</w:t>
            </w:r>
          </w:p>
        </w:tc>
        <w:tc>
          <w:tcPr>
            <w:tcW w:w="1327" w:type="dxa"/>
            <w:tcBorders>
              <w:bottom w:val="single" w:sz="4" w:space="0" w:color="auto"/>
            </w:tcBorders>
          </w:tcPr>
          <w:p w14:paraId="1F11EE6C" w14:textId="62FB06FF" w:rsidR="005A4E4A" w:rsidRPr="00BB75CD" w:rsidRDefault="00692CE9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0.908±0.003</w:t>
            </w:r>
          </w:p>
        </w:tc>
        <w:tc>
          <w:tcPr>
            <w:tcW w:w="1327" w:type="dxa"/>
            <w:tcBorders>
              <w:bottom w:val="single" w:sz="4" w:space="0" w:color="auto"/>
            </w:tcBorders>
          </w:tcPr>
          <w:p w14:paraId="0DF46620" w14:textId="78E1A430" w:rsidR="005A4E4A" w:rsidRPr="00BB75CD" w:rsidRDefault="00600F0C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0.894±0.004</w:t>
            </w:r>
          </w:p>
        </w:tc>
        <w:tc>
          <w:tcPr>
            <w:tcW w:w="1327" w:type="dxa"/>
            <w:tcBorders>
              <w:bottom w:val="single" w:sz="4" w:space="0" w:color="auto"/>
            </w:tcBorders>
          </w:tcPr>
          <w:p w14:paraId="73FE98A3" w14:textId="1F403BDF" w:rsidR="005A4E4A" w:rsidRPr="00BB75CD" w:rsidRDefault="00666974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0.891±0.004</w:t>
            </w:r>
          </w:p>
        </w:tc>
        <w:tc>
          <w:tcPr>
            <w:tcW w:w="1327" w:type="dxa"/>
            <w:tcBorders>
              <w:bottom w:val="single" w:sz="4" w:space="0" w:color="auto"/>
            </w:tcBorders>
          </w:tcPr>
          <w:p w14:paraId="09329C34" w14:textId="1A49AC34" w:rsidR="005A4E4A" w:rsidRPr="00BB75CD" w:rsidRDefault="00600F0C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0.789±0.007</w:t>
            </w:r>
          </w:p>
        </w:tc>
      </w:tr>
      <w:tr w:rsidR="00E21C41" w:rsidRPr="00BB75CD" w14:paraId="40DE26A9" w14:textId="77777777" w:rsidTr="00E21C41">
        <w:trPr>
          <w:jc w:val="center"/>
        </w:trPr>
        <w:tc>
          <w:tcPr>
            <w:tcW w:w="1551" w:type="dxa"/>
            <w:vMerge/>
          </w:tcPr>
          <w:p w14:paraId="78B88C55" w14:textId="77777777" w:rsidR="005A4E4A" w:rsidRPr="00BB75CD" w:rsidRDefault="005A4E4A" w:rsidP="004050D3">
            <w:pPr>
              <w:spacing w:beforeLines="50" w:before="120" w:afterLines="50"/>
              <w:rPr>
                <w:sz w:val="22"/>
              </w:rPr>
            </w:pPr>
          </w:p>
        </w:tc>
        <w:tc>
          <w:tcPr>
            <w:tcW w:w="1724" w:type="dxa"/>
            <w:shd w:val="clear" w:color="auto" w:fill="D9D9D9" w:themeFill="background1" w:themeFillShade="D9"/>
          </w:tcPr>
          <w:p w14:paraId="5AEC85E6" w14:textId="18142EBE" w:rsidR="005A4E4A" w:rsidRPr="00BB75CD" w:rsidRDefault="005A4E4A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rFonts w:hint="eastAsia"/>
                <w:sz w:val="22"/>
              </w:rPr>
              <w:t>RPM-PSSM</w:t>
            </w:r>
          </w:p>
        </w:tc>
        <w:tc>
          <w:tcPr>
            <w:tcW w:w="1327" w:type="dxa"/>
            <w:shd w:val="clear" w:color="auto" w:fill="D9D9D9" w:themeFill="background1" w:themeFillShade="D9"/>
          </w:tcPr>
          <w:p w14:paraId="3ED9AD7C" w14:textId="0824600F" w:rsidR="005A4E4A" w:rsidRPr="00BB75CD" w:rsidRDefault="00A07B07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0.866±0.007</w:t>
            </w:r>
          </w:p>
        </w:tc>
        <w:tc>
          <w:tcPr>
            <w:tcW w:w="1327" w:type="dxa"/>
            <w:shd w:val="clear" w:color="auto" w:fill="D9D9D9" w:themeFill="background1" w:themeFillShade="D9"/>
          </w:tcPr>
          <w:p w14:paraId="3FE13B39" w14:textId="572391D8" w:rsidR="005A4E4A" w:rsidRPr="00D21EFB" w:rsidRDefault="00692CE9" w:rsidP="004050D3">
            <w:pPr>
              <w:spacing w:beforeLines="50" w:before="120" w:afterLines="50"/>
              <w:rPr>
                <w:b/>
                <w:sz w:val="22"/>
              </w:rPr>
            </w:pPr>
            <w:r w:rsidRPr="00D21EFB">
              <w:rPr>
                <w:b/>
                <w:sz w:val="22"/>
              </w:rPr>
              <w:t>0.935±0.008</w:t>
            </w:r>
          </w:p>
        </w:tc>
        <w:tc>
          <w:tcPr>
            <w:tcW w:w="1327" w:type="dxa"/>
            <w:shd w:val="clear" w:color="auto" w:fill="D9D9D9" w:themeFill="background1" w:themeFillShade="D9"/>
          </w:tcPr>
          <w:p w14:paraId="3EA9D6FE" w14:textId="2394F775" w:rsidR="005A4E4A" w:rsidRPr="00BB75CD" w:rsidRDefault="00600F0C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0.900±0.003</w:t>
            </w:r>
          </w:p>
        </w:tc>
        <w:tc>
          <w:tcPr>
            <w:tcW w:w="1327" w:type="dxa"/>
            <w:shd w:val="clear" w:color="auto" w:fill="D9D9D9" w:themeFill="background1" w:themeFillShade="D9"/>
          </w:tcPr>
          <w:p w14:paraId="14A9AD96" w14:textId="0BDF3C3E" w:rsidR="005A4E4A" w:rsidRPr="00BB75CD" w:rsidRDefault="00666974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0.896±0.003</w:t>
            </w:r>
          </w:p>
        </w:tc>
        <w:tc>
          <w:tcPr>
            <w:tcW w:w="1327" w:type="dxa"/>
            <w:shd w:val="clear" w:color="auto" w:fill="D9D9D9" w:themeFill="background1" w:themeFillShade="D9"/>
          </w:tcPr>
          <w:p w14:paraId="4C7508C4" w14:textId="78FCC459" w:rsidR="005A4E4A" w:rsidRPr="00BB75CD" w:rsidRDefault="00600F0C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0.803±0.007</w:t>
            </w:r>
          </w:p>
        </w:tc>
      </w:tr>
      <w:tr w:rsidR="00E21C41" w:rsidRPr="00BB75CD" w14:paraId="214A158E" w14:textId="77777777" w:rsidTr="00E21C41">
        <w:trPr>
          <w:jc w:val="center"/>
        </w:trPr>
        <w:tc>
          <w:tcPr>
            <w:tcW w:w="1551" w:type="dxa"/>
            <w:vMerge/>
          </w:tcPr>
          <w:p w14:paraId="257E0AF8" w14:textId="77777777" w:rsidR="005A4E4A" w:rsidRPr="00BB75CD" w:rsidRDefault="005A4E4A" w:rsidP="004050D3">
            <w:pPr>
              <w:spacing w:beforeLines="50" w:before="120" w:afterLines="50"/>
              <w:rPr>
                <w:sz w:val="22"/>
              </w:rPr>
            </w:pPr>
          </w:p>
        </w:tc>
        <w:tc>
          <w:tcPr>
            <w:tcW w:w="1724" w:type="dxa"/>
            <w:shd w:val="clear" w:color="auto" w:fill="auto"/>
          </w:tcPr>
          <w:p w14:paraId="6F77A34F" w14:textId="5951FD53" w:rsidR="005A4E4A" w:rsidRPr="00BB75CD" w:rsidRDefault="005A4E4A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rFonts w:hint="eastAsia"/>
                <w:sz w:val="22"/>
              </w:rPr>
              <w:t>S-FPSSM</w:t>
            </w:r>
          </w:p>
        </w:tc>
        <w:tc>
          <w:tcPr>
            <w:tcW w:w="1327" w:type="dxa"/>
          </w:tcPr>
          <w:p w14:paraId="5BC0F805" w14:textId="5894F945" w:rsidR="005A4E4A" w:rsidRPr="00BB75CD" w:rsidRDefault="00A07B07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0.843±0.008</w:t>
            </w:r>
          </w:p>
        </w:tc>
        <w:tc>
          <w:tcPr>
            <w:tcW w:w="1327" w:type="dxa"/>
          </w:tcPr>
          <w:p w14:paraId="14F7CE6E" w14:textId="28B8B7B7" w:rsidR="005A4E4A" w:rsidRPr="00BB75CD" w:rsidRDefault="00692CE9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0.923±0.006</w:t>
            </w:r>
          </w:p>
        </w:tc>
        <w:tc>
          <w:tcPr>
            <w:tcW w:w="1327" w:type="dxa"/>
          </w:tcPr>
          <w:p w14:paraId="01B71A0C" w14:textId="1674960D" w:rsidR="005A4E4A" w:rsidRPr="00BB75CD" w:rsidRDefault="00600F0C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0.883±0.005</w:t>
            </w:r>
          </w:p>
        </w:tc>
        <w:tc>
          <w:tcPr>
            <w:tcW w:w="1327" w:type="dxa"/>
          </w:tcPr>
          <w:p w14:paraId="686EE7CB" w14:textId="4149F4CD" w:rsidR="005A4E4A" w:rsidRPr="00BB75CD" w:rsidRDefault="00666974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0.877±0.005</w:t>
            </w:r>
          </w:p>
        </w:tc>
        <w:tc>
          <w:tcPr>
            <w:tcW w:w="1327" w:type="dxa"/>
          </w:tcPr>
          <w:p w14:paraId="01BF41C0" w14:textId="602D6E9E" w:rsidR="005A4E4A" w:rsidRPr="00BB75CD" w:rsidRDefault="00600F0C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0.769±0.010</w:t>
            </w:r>
          </w:p>
        </w:tc>
      </w:tr>
      <w:tr w:rsidR="00E21C41" w:rsidRPr="00BB75CD" w14:paraId="04B5D472" w14:textId="77777777" w:rsidTr="00E21C41">
        <w:trPr>
          <w:jc w:val="center"/>
        </w:trPr>
        <w:tc>
          <w:tcPr>
            <w:tcW w:w="1551" w:type="dxa"/>
            <w:vMerge w:val="restart"/>
          </w:tcPr>
          <w:p w14:paraId="6BB9FD27" w14:textId="38ED06C4" w:rsidR="005A4E4A" w:rsidRPr="00BB75CD" w:rsidRDefault="005A4E4A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rFonts w:hint="eastAsia"/>
                <w:kern w:val="2"/>
                <w:sz w:val="22"/>
              </w:rPr>
              <w:t xml:space="preserve">Column </w:t>
            </w:r>
            <w:r w:rsidRPr="00BB75CD">
              <w:rPr>
                <w:sz w:val="22"/>
                <w:lang w:eastAsia="zh-CN"/>
              </w:rPr>
              <w:t>transformation</w:t>
            </w:r>
          </w:p>
        </w:tc>
        <w:tc>
          <w:tcPr>
            <w:tcW w:w="1724" w:type="dxa"/>
            <w:shd w:val="clear" w:color="auto" w:fill="auto"/>
          </w:tcPr>
          <w:p w14:paraId="5931BB99" w14:textId="689AFF4F" w:rsidR="005A4E4A" w:rsidRPr="00BB75CD" w:rsidRDefault="005A4E4A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rFonts w:hint="eastAsia"/>
                <w:sz w:val="22"/>
              </w:rPr>
              <w:t>DPC-PSSM</w:t>
            </w:r>
          </w:p>
        </w:tc>
        <w:tc>
          <w:tcPr>
            <w:tcW w:w="1327" w:type="dxa"/>
          </w:tcPr>
          <w:p w14:paraId="63F6D54A" w14:textId="77114148" w:rsidR="005A4E4A" w:rsidRPr="00BB75CD" w:rsidRDefault="001C7E4A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0.873±0.006</w:t>
            </w:r>
          </w:p>
        </w:tc>
        <w:tc>
          <w:tcPr>
            <w:tcW w:w="1327" w:type="dxa"/>
          </w:tcPr>
          <w:p w14:paraId="0F6169A1" w14:textId="18B46025" w:rsidR="005A4E4A" w:rsidRPr="00BB75CD" w:rsidRDefault="00495167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0.915±0.006</w:t>
            </w:r>
          </w:p>
        </w:tc>
        <w:tc>
          <w:tcPr>
            <w:tcW w:w="1327" w:type="dxa"/>
          </w:tcPr>
          <w:p w14:paraId="271DEEA0" w14:textId="6DE6FA35" w:rsidR="005A4E4A" w:rsidRPr="00BB75CD" w:rsidRDefault="00993B2F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0.894±0.004</w:t>
            </w:r>
          </w:p>
        </w:tc>
        <w:tc>
          <w:tcPr>
            <w:tcW w:w="1327" w:type="dxa"/>
          </w:tcPr>
          <w:p w14:paraId="42583F40" w14:textId="3A97AC6E" w:rsidR="005A4E4A" w:rsidRPr="00BB75CD" w:rsidRDefault="009748E1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0.891±0.005</w:t>
            </w:r>
          </w:p>
        </w:tc>
        <w:tc>
          <w:tcPr>
            <w:tcW w:w="1327" w:type="dxa"/>
          </w:tcPr>
          <w:p w14:paraId="4E7F4CE5" w14:textId="0F24166D" w:rsidR="005A4E4A" w:rsidRPr="00BB75CD" w:rsidRDefault="00993B2F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0.789±0.009</w:t>
            </w:r>
          </w:p>
        </w:tc>
      </w:tr>
      <w:tr w:rsidR="00E21C41" w:rsidRPr="00BB75CD" w14:paraId="715865F8" w14:textId="77777777" w:rsidTr="00E21C41">
        <w:trPr>
          <w:jc w:val="center"/>
        </w:trPr>
        <w:tc>
          <w:tcPr>
            <w:tcW w:w="1551" w:type="dxa"/>
            <w:vMerge/>
          </w:tcPr>
          <w:p w14:paraId="7DA935A2" w14:textId="77777777" w:rsidR="005A4E4A" w:rsidRPr="00BB75CD" w:rsidRDefault="005A4E4A" w:rsidP="004050D3">
            <w:pPr>
              <w:spacing w:beforeLines="50" w:before="120" w:afterLines="50"/>
              <w:rPr>
                <w:sz w:val="22"/>
              </w:rPr>
            </w:pPr>
          </w:p>
        </w:tc>
        <w:tc>
          <w:tcPr>
            <w:tcW w:w="1724" w:type="dxa"/>
            <w:shd w:val="clear" w:color="auto" w:fill="auto"/>
          </w:tcPr>
          <w:p w14:paraId="5F7B7F96" w14:textId="0F3E5768" w:rsidR="005A4E4A" w:rsidRPr="00BB75CD" w:rsidRDefault="005A4E4A" w:rsidP="00CD1F5E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k-separated-bigrams-PSSM</w:t>
            </w:r>
          </w:p>
        </w:tc>
        <w:tc>
          <w:tcPr>
            <w:tcW w:w="1327" w:type="dxa"/>
          </w:tcPr>
          <w:p w14:paraId="1FDA8186" w14:textId="2A476D6E" w:rsidR="005A4E4A" w:rsidRPr="00BB75CD" w:rsidRDefault="001C7E4A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0.859±0.007</w:t>
            </w:r>
          </w:p>
        </w:tc>
        <w:tc>
          <w:tcPr>
            <w:tcW w:w="1327" w:type="dxa"/>
          </w:tcPr>
          <w:p w14:paraId="1CA7B7F7" w14:textId="78DE07E3" w:rsidR="005A4E4A" w:rsidRPr="00BB75CD" w:rsidRDefault="00495167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0.916±0.011</w:t>
            </w:r>
          </w:p>
        </w:tc>
        <w:tc>
          <w:tcPr>
            <w:tcW w:w="1327" w:type="dxa"/>
          </w:tcPr>
          <w:p w14:paraId="694940BD" w14:textId="21DC7C7B" w:rsidR="005A4E4A" w:rsidRPr="00BB75CD" w:rsidRDefault="00993B2F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0.888±0.006</w:t>
            </w:r>
          </w:p>
        </w:tc>
        <w:tc>
          <w:tcPr>
            <w:tcW w:w="1327" w:type="dxa"/>
          </w:tcPr>
          <w:p w14:paraId="3A4593D6" w14:textId="424B50B5" w:rsidR="005A4E4A" w:rsidRPr="00BB75CD" w:rsidRDefault="009748E1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0.884±0.006</w:t>
            </w:r>
          </w:p>
        </w:tc>
        <w:tc>
          <w:tcPr>
            <w:tcW w:w="1327" w:type="dxa"/>
          </w:tcPr>
          <w:p w14:paraId="1A455847" w14:textId="3A7A6B24" w:rsidR="005A4E4A" w:rsidRPr="00BB75CD" w:rsidRDefault="00993B2F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0.777±0.013</w:t>
            </w:r>
          </w:p>
        </w:tc>
      </w:tr>
      <w:tr w:rsidR="00E21C41" w:rsidRPr="00BB75CD" w14:paraId="3B55641C" w14:textId="77777777" w:rsidTr="00E21C41">
        <w:trPr>
          <w:jc w:val="center"/>
        </w:trPr>
        <w:tc>
          <w:tcPr>
            <w:tcW w:w="1551" w:type="dxa"/>
            <w:vMerge/>
          </w:tcPr>
          <w:p w14:paraId="50694073" w14:textId="77777777" w:rsidR="005A4E4A" w:rsidRPr="00BB75CD" w:rsidRDefault="005A4E4A" w:rsidP="004050D3">
            <w:pPr>
              <w:spacing w:beforeLines="50" w:before="120" w:afterLines="50"/>
              <w:rPr>
                <w:sz w:val="22"/>
              </w:rPr>
            </w:pPr>
          </w:p>
        </w:tc>
        <w:tc>
          <w:tcPr>
            <w:tcW w:w="1724" w:type="dxa"/>
            <w:tcBorders>
              <w:bottom w:val="single" w:sz="4" w:space="0" w:color="auto"/>
            </w:tcBorders>
            <w:shd w:val="clear" w:color="auto" w:fill="auto"/>
          </w:tcPr>
          <w:p w14:paraId="70DA4FEB" w14:textId="6EDC8EF1" w:rsidR="005A4E4A" w:rsidRPr="00BB75CD" w:rsidRDefault="005A4E4A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t</w:t>
            </w:r>
            <w:r w:rsidRPr="00BB75CD">
              <w:rPr>
                <w:rFonts w:hint="eastAsia"/>
                <w:sz w:val="22"/>
              </w:rPr>
              <w:t>ri</w:t>
            </w:r>
            <w:r w:rsidRPr="00BB75CD">
              <w:rPr>
                <w:sz w:val="22"/>
              </w:rPr>
              <w:t>-gram-PSSM</w:t>
            </w:r>
          </w:p>
        </w:tc>
        <w:tc>
          <w:tcPr>
            <w:tcW w:w="1327" w:type="dxa"/>
            <w:tcBorders>
              <w:bottom w:val="single" w:sz="4" w:space="0" w:color="auto"/>
            </w:tcBorders>
          </w:tcPr>
          <w:p w14:paraId="0238E9E7" w14:textId="0F88A282" w:rsidR="005A4E4A" w:rsidRPr="00BB75CD" w:rsidRDefault="001C7E4A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0.869±0.007</w:t>
            </w:r>
          </w:p>
        </w:tc>
        <w:tc>
          <w:tcPr>
            <w:tcW w:w="1327" w:type="dxa"/>
            <w:tcBorders>
              <w:bottom w:val="single" w:sz="4" w:space="0" w:color="auto"/>
            </w:tcBorders>
          </w:tcPr>
          <w:p w14:paraId="5C71FC63" w14:textId="40253FA8" w:rsidR="005A4E4A" w:rsidRPr="00BB75CD" w:rsidRDefault="00495167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0.890±0.009</w:t>
            </w:r>
          </w:p>
        </w:tc>
        <w:tc>
          <w:tcPr>
            <w:tcW w:w="1327" w:type="dxa"/>
            <w:tcBorders>
              <w:bottom w:val="single" w:sz="4" w:space="0" w:color="auto"/>
            </w:tcBorders>
          </w:tcPr>
          <w:p w14:paraId="1BEC4806" w14:textId="1623DA6E" w:rsidR="005A4E4A" w:rsidRPr="00BB75CD" w:rsidRDefault="00993B2F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0.880±0.007</w:t>
            </w:r>
          </w:p>
        </w:tc>
        <w:tc>
          <w:tcPr>
            <w:tcW w:w="1327" w:type="dxa"/>
            <w:tcBorders>
              <w:bottom w:val="single" w:sz="4" w:space="0" w:color="auto"/>
            </w:tcBorders>
          </w:tcPr>
          <w:p w14:paraId="5293C16E" w14:textId="6E3AA489" w:rsidR="005A4E4A" w:rsidRPr="00BB75CD" w:rsidRDefault="009748E1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0.878±0.007</w:t>
            </w:r>
          </w:p>
        </w:tc>
        <w:tc>
          <w:tcPr>
            <w:tcW w:w="1327" w:type="dxa"/>
            <w:tcBorders>
              <w:bottom w:val="single" w:sz="4" w:space="0" w:color="auto"/>
            </w:tcBorders>
          </w:tcPr>
          <w:p w14:paraId="09707C18" w14:textId="4AA1C27B" w:rsidR="005A4E4A" w:rsidRPr="00BB75CD" w:rsidRDefault="00993B2F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0.760±0.014</w:t>
            </w:r>
          </w:p>
        </w:tc>
      </w:tr>
      <w:tr w:rsidR="00E21C41" w:rsidRPr="00BB75CD" w14:paraId="33E9835C" w14:textId="77777777" w:rsidTr="00E21C41">
        <w:trPr>
          <w:jc w:val="center"/>
        </w:trPr>
        <w:tc>
          <w:tcPr>
            <w:tcW w:w="1551" w:type="dxa"/>
            <w:vMerge/>
          </w:tcPr>
          <w:p w14:paraId="1A3625BA" w14:textId="77777777" w:rsidR="005A4E4A" w:rsidRPr="00BB75CD" w:rsidRDefault="005A4E4A" w:rsidP="004050D3">
            <w:pPr>
              <w:spacing w:beforeLines="50" w:before="120" w:afterLines="50"/>
              <w:rPr>
                <w:sz w:val="22"/>
              </w:rPr>
            </w:pPr>
          </w:p>
        </w:tc>
        <w:tc>
          <w:tcPr>
            <w:tcW w:w="1724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2A5214AF" w14:textId="1E649CAD" w:rsidR="005A4E4A" w:rsidRPr="00BB75CD" w:rsidRDefault="005A4E4A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rFonts w:hint="eastAsia"/>
                <w:sz w:val="22"/>
              </w:rPr>
              <w:t>EEDP</w:t>
            </w:r>
          </w:p>
        </w:tc>
        <w:tc>
          <w:tcPr>
            <w:tcW w:w="1327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29F03553" w14:textId="04995D83" w:rsidR="005A4E4A" w:rsidRPr="00BB75CD" w:rsidRDefault="001C7E4A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0.878±0.005</w:t>
            </w:r>
          </w:p>
        </w:tc>
        <w:tc>
          <w:tcPr>
            <w:tcW w:w="1327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7F3A6A05" w14:textId="0BC9650E" w:rsidR="005A4E4A" w:rsidRPr="00BB75CD" w:rsidRDefault="00495167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0.931±0.007</w:t>
            </w:r>
          </w:p>
        </w:tc>
        <w:tc>
          <w:tcPr>
            <w:tcW w:w="1327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7F023CD8" w14:textId="2A0BDE87" w:rsidR="005A4E4A" w:rsidRPr="00C357BF" w:rsidRDefault="00993B2F" w:rsidP="004050D3">
            <w:pPr>
              <w:spacing w:beforeLines="50" w:before="120" w:afterLines="50"/>
              <w:rPr>
                <w:b/>
                <w:sz w:val="22"/>
              </w:rPr>
            </w:pPr>
            <w:r w:rsidRPr="00C357BF">
              <w:rPr>
                <w:b/>
                <w:sz w:val="22"/>
              </w:rPr>
              <w:t>0.904±0.005</w:t>
            </w:r>
          </w:p>
        </w:tc>
        <w:tc>
          <w:tcPr>
            <w:tcW w:w="1327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13E53491" w14:textId="2E725FD7" w:rsidR="005A4E4A" w:rsidRPr="00BB75CD" w:rsidRDefault="009748E1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0.901±0.005</w:t>
            </w:r>
          </w:p>
        </w:tc>
        <w:tc>
          <w:tcPr>
            <w:tcW w:w="1327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5B1E4929" w14:textId="3DD95699" w:rsidR="005A4E4A" w:rsidRPr="00783883" w:rsidRDefault="00993B2F" w:rsidP="004050D3">
            <w:pPr>
              <w:spacing w:beforeLines="50" w:before="120" w:afterLines="50"/>
              <w:rPr>
                <w:b/>
                <w:sz w:val="22"/>
              </w:rPr>
            </w:pPr>
            <w:r w:rsidRPr="00783883">
              <w:rPr>
                <w:b/>
                <w:sz w:val="22"/>
              </w:rPr>
              <w:t>0.810±0.010</w:t>
            </w:r>
          </w:p>
        </w:tc>
      </w:tr>
      <w:tr w:rsidR="00E21C41" w:rsidRPr="00BB75CD" w14:paraId="2A2F0441" w14:textId="77777777" w:rsidTr="00E21C41">
        <w:trPr>
          <w:jc w:val="center"/>
        </w:trPr>
        <w:tc>
          <w:tcPr>
            <w:tcW w:w="1551" w:type="dxa"/>
            <w:vMerge/>
          </w:tcPr>
          <w:p w14:paraId="3198C0AC" w14:textId="77777777" w:rsidR="005A4E4A" w:rsidRPr="00BB75CD" w:rsidRDefault="005A4E4A" w:rsidP="004050D3">
            <w:pPr>
              <w:spacing w:beforeLines="50" w:before="120" w:afterLines="50"/>
              <w:rPr>
                <w:sz w:val="22"/>
              </w:rPr>
            </w:pPr>
          </w:p>
        </w:tc>
        <w:tc>
          <w:tcPr>
            <w:tcW w:w="1724" w:type="dxa"/>
            <w:shd w:val="clear" w:color="auto" w:fill="D9D9D9" w:themeFill="background1" w:themeFillShade="D9"/>
          </w:tcPr>
          <w:p w14:paraId="4C244918" w14:textId="14DB6CB2" w:rsidR="005A4E4A" w:rsidRPr="00BB75CD" w:rsidRDefault="005A4E4A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rFonts w:hint="eastAsia"/>
                <w:sz w:val="22"/>
              </w:rPr>
              <w:t>TPC</w:t>
            </w:r>
          </w:p>
        </w:tc>
        <w:tc>
          <w:tcPr>
            <w:tcW w:w="1327" w:type="dxa"/>
            <w:shd w:val="clear" w:color="auto" w:fill="D9D9D9" w:themeFill="background1" w:themeFillShade="D9"/>
          </w:tcPr>
          <w:p w14:paraId="271509EB" w14:textId="28D69CBF" w:rsidR="005A4E4A" w:rsidRPr="00BB75CD" w:rsidRDefault="001C7E4A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0.904±0.005</w:t>
            </w:r>
          </w:p>
        </w:tc>
        <w:tc>
          <w:tcPr>
            <w:tcW w:w="1327" w:type="dxa"/>
            <w:shd w:val="clear" w:color="auto" w:fill="D9D9D9" w:themeFill="background1" w:themeFillShade="D9"/>
          </w:tcPr>
          <w:p w14:paraId="6D2A3AEF" w14:textId="590F9821" w:rsidR="005A4E4A" w:rsidRPr="00BB75CD" w:rsidRDefault="00495167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0.897±0.007</w:t>
            </w:r>
          </w:p>
        </w:tc>
        <w:tc>
          <w:tcPr>
            <w:tcW w:w="1327" w:type="dxa"/>
            <w:shd w:val="clear" w:color="auto" w:fill="D9D9D9" w:themeFill="background1" w:themeFillShade="D9"/>
          </w:tcPr>
          <w:p w14:paraId="0823D65E" w14:textId="62B9CFBC" w:rsidR="005A4E4A" w:rsidRPr="00BB75CD" w:rsidRDefault="00993B2F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0.901±0.004</w:t>
            </w:r>
          </w:p>
        </w:tc>
        <w:tc>
          <w:tcPr>
            <w:tcW w:w="1327" w:type="dxa"/>
            <w:shd w:val="clear" w:color="auto" w:fill="D9D9D9" w:themeFill="background1" w:themeFillShade="D9"/>
          </w:tcPr>
          <w:p w14:paraId="61E38B38" w14:textId="68C2D9F5" w:rsidR="005A4E4A" w:rsidRPr="00BB75CD" w:rsidRDefault="009748E1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0.901±0.004</w:t>
            </w:r>
          </w:p>
        </w:tc>
        <w:tc>
          <w:tcPr>
            <w:tcW w:w="1327" w:type="dxa"/>
            <w:shd w:val="clear" w:color="auto" w:fill="D9D9D9" w:themeFill="background1" w:themeFillShade="D9"/>
          </w:tcPr>
          <w:p w14:paraId="7160D096" w14:textId="381FB81D" w:rsidR="005A4E4A" w:rsidRPr="00BB75CD" w:rsidRDefault="00993B2F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0.802±0.007</w:t>
            </w:r>
          </w:p>
        </w:tc>
      </w:tr>
      <w:tr w:rsidR="00E21C41" w:rsidRPr="00BB75CD" w14:paraId="5DDE0192" w14:textId="77777777" w:rsidTr="00E21C41">
        <w:trPr>
          <w:jc w:val="center"/>
        </w:trPr>
        <w:tc>
          <w:tcPr>
            <w:tcW w:w="1551" w:type="dxa"/>
            <w:vMerge w:val="restart"/>
          </w:tcPr>
          <w:p w14:paraId="086328AF" w14:textId="67494A0C" w:rsidR="005A4E4A" w:rsidRPr="00BB75CD" w:rsidRDefault="005A4E4A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rFonts w:hint="eastAsia"/>
                <w:kern w:val="2"/>
                <w:sz w:val="22"/>
              </w:rPr>
              <w:t xml:space="preserve">Mixed </w:t>
            </w:r>
            <w:r w:rsidRPr="00BB75CD">
              <w:rPr>
                <w:sz w:val="22"/>
                <w:lang w:eastAsia="zh-CN"/>
              </w:rPr>
              <w:t>of row and column transformation</w:t>
            </w:r>
          </w:p>
        </w:tc>
        <w:tc>
          <w:tcPr>
            <w:tcW w:w="1724" w:type="dxa"/>
            <w:shd w:val="clear" w:color="auto" w:fill="auto"/>
          </w:tcPr>
          <w:p w14:paraId="5F1C72A7" w14:textId="2EF1F760" w:rsidR="005A4E4A" w:rsidRPr="00BB75CD" w:rsidRDefault="005A4E4A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rFonts w:hint="eastAsia"/>
                <w:sz w:val="22"/>
              </w:rPr>
              <w:t>EDP</w:t>
            </w:r>
          </w:p>
        </w:tc>
        <w:tc>
          <w:tcPr>
            <w:tcW w:w="1327" w:type="dxa"/>
          </w:tcPr>
          <w:p w14:paraId="61674988" w14:textId="67A42113" w:rsidR="005A4E4A" w:rsidRPr="00BB75CD" w:rsidRDefault="00214E7F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0.854±0.005</w:t>
            </w:r>
          </w:p>
        </w:tc>
        <w:tc>
          <w:tcPr>
            <w:tcW w:w="1327" w:type="dxa"/>
          </w:tcPr>
          <w:p w14:paraId="527CD094" w14:textId="78D03FCE" w:rsidR="005A4E4A" w:rsidRPr="00BB75CD" w:rsidRDefault="00214E7F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0.915±0.004</w:t>
            </w:r>
          </w:p>
        </w:tc>
        <w:tc>
          <w:tcPr>
            <w:tcW w:w="1327" w:type="dxa"/>
          </w:tcPr>
          <w:p w14:paraId="195AA65E" w14:textId="70DE99D3" w:rsidR="005A4E4A" w:rsidRPr="00BB75CD" w:rsidRDefault="00214E7F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0.884±0.003</w:t>
            </w:r>
          </w:p>
        </w:tc>
        <w:tc>
          <w:tcPr>
            <w:tcW w:w="1327" w:type="dxa"/>
          </w:tcPr>
          <w:p w14:paraId="45AD2D81" w14:textId="06AF5737" w:rsidR="005A4E4A" w:rsidRPr="00BB75CD" w:rsidRDefault="00214E7F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0.880±0.004</w:t>
            </w:r>
          </w:p>
        </w:tc>
        <w:tc>
          <w:tcPr>
            <w:tcW w:w="1327" w:type="dxa"/>
          </w:tcPr>
          <w:p w14:paraId="1FB78109" w14:textId="06DD51FD" w:rsidR="005A4E4A" w:rsidRPr="00BB75CD" w:rsidRDefault="00214E7F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0.771±0.006</w:t>
            </w:r>
          </w:p>
        </w:tc>
      </w:tr>
      <w:tr w:rsidR="00E21C41" w:rsidRPr="00BB75CD" w14:paraId="0CA0FE23" w14:textId="77777777" w:rsidTr="00E21C41">
        <w:trPr>
          <w:jc w:val="center"/>
        </w:trPr>
        <w:tc>
          <w:tcPr>
            <w:tcW w:w="1551" w:type="dxa"/>
            <w:vMerge/>
          </w:tcPr>
          <w:p w14:paraId="68E20FFE" w14:textId="77777777" w:rsidR="005A4E4A" w:rsidRPr="00BB75CD" w:rsidRDefault="005A4E4A" w:rsidP="004050D3">
            <w:pPr>
              <w:spacing w:beforeLines="50" w:before="120" w:afterLines="50"/>
              <w:rPr>
                <w:sz w:val="22"/>
              </w:rPr>
            </w:pPr>
          </w:p>
        </w:tc>
        <w:tc>
          <w:tcPr>
            <w:tcW w:w="1724" w:type="dxa"/>
            <w:tcBorders>
              <w:bottom w:val="single" w:sz="4" w:space="0" w:color="auto"/>
            </w:tcBorders>
            <w:shd w:val="clear" w:color="auto" w:fill="auto"/>
          </w:tcPr>
          <w:p w14:paraId="438C63EE" w14:textId="13ABE6DC" w:rsidR="005A4E4A" w:rsidRPr="00BB75CD" w:rsidRDefault="005A4E4A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rFonts w:hint="eastAsia"/>
                <w:sz w:val="22"/>
              </w:rPr>
              <w:t>RPSSM</w:t>
            </w:r>
          </w:p>
        </w:tc>
        <w:tc>
          <w:tcPr>
            <w:tcW w:w="1327" w:type="dxa"/>
            <w:tcBorders>
              <w:bottom w:val="single" w:sz="4" w:space="0" w:color="auto"/>
            </w:tcBorders>
          </w:tcPr>
          <w:p w14:paraId="7BE2876F" w14:textId="1D4B13B5" w:rsidR="005A4E4A" w:rsidRPr="00BB75CD" w:rsidRDefault="00214E7F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0.871±0.006</w:t>
            </w:r>
          </w:p>
        </w:tc>
        <w:tc>
          <w:tcPr>
            <w:tcW w:w="1327" w:type="dxa"/>
            <w:tcBorders>
              <w:bottom w:val="single" w:sz="4" w:space="0" w:color="auto"/>
            </w:tcBorders>
          </w:tcPr>
          <w:p w14:paraId="3C72B5B2" w14:textId="5E36D7A1" w:rsidR="005A4E4A" w:rsidRPr="00BB75CD" w:rsidRDefault="00214E7F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0.922±0.004</w:t>
            </w:r>
          </w:p>
        </w:tc>
        <w:tc>
          <w:tcPr>
            <w:tcW w:w="1327" w:type="dxa"/>
            <w:tcBorders>
              <w:bottom w:val="single" w:sz="4" w:space="0" w:color="auto"/>
            </w:tcBorders>
          </w:tcPr>
          <w:p w14:paraId="17B1379F" w14:textId="498A6CCF" w:rsidR="005A4E4A" w:rsidRPr="00BB75CD" w:rsidRDefault="00214E7F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0.897±0.003</w:t>
            </w:r>
          </w:p>
        </w:tc>
        <w:tc>
          <w:tcPr>
            <w:tcW w:w="1327" w:type="dxa"/>
            <w:tcBorders>
              <w:bottom w:val="single" w:sz="4" w:space="0" w:color="auto"/>
            </w:tcBorders>
          </w:tcPr>
          <w:p w14:paraId="04AF8CF5" w14:textId="414A340A" w:rsidR="005A4E4A" w:rsidRPr="00BB75CD" w:rsidRDefault="00214E7F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0.893±0.003</w:t>
            </w:r>
          </w:p>
        </w:tc>
        <w:tc>
          <w:tcPr>
            <w:tcW w:w="1327" w:type="dxa"/>
            <w:tcBorders>
              <w:bottom w:val="single" w:sz="4" w:space="0" w:color="auto"/>
            </w:tcBorders>
          </w:tcPr>
          <w:p w14:paraId="5DBF3D56" w14:textId="575FDF48" w:rsidR="005A4E4A" w:rsidRPr="00BB75CD" w:rsidRDefault="00214E7F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0.794±0.006</w:t>
            </w:r>
          </w:p>
        </w:tc>
      </w:tr>
      <w:tr w:rsidR="00E21C41" w:rsidRPr="00BB75CD" w14:paraId="1239771A" w14:textId="77777777" w:rsidTr="00E21C41">
        <w:trPr>
          <w:jc w:val="center"/>
        </w:trPr>
        <w:tc>
          <w:tcPr>
            <w:tcW w:w="1551" w:type="dxa"/>
            <w:vMerge/>
          </w:tcPr>
          <w:p w14:paraId="362654BC" w14:textId="77777777" w:rsidR="005A4E4A" w:rsidRPr="00BB75CD" w:rsidRDefault="005A4E4A" w:rsidP="004050D3">
            <w:pPr>
              <w:spacing w:beforeLines="50" w:before="120" w:afterLines="50"/>
              <w:rPr>
                <w:sz w:val="22"/>
              </w:rPr>
            </w:pPr>
          </w:p>
        </w:tc>
        <w:tc>
          <w:tcPr>
            <w:tcW w:w="1724" w:type="dxa"/>
            <w:shd w:val="clear" w:color="auto" w:fill="D9D9D9" w:themeFill="background1" w:themeFillShade="D9"/>
          </w:tcPr>
          <w:p w14:paraId="778D8989" w14:textId="44C43640" w:rsidR="005A4E4A" w:rsidRPr="00BB75CD" w:rsidRDefault="005A4E4A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Pse-PSSM</w:t>
            </w:r>
          </w:p>
        </w:tc>
        <w:tc>
          <w:tcPr>
            <w:tcW w:w="1327" w:type="dxa"/>
            <w:shd w:val="clear" w:color="auto" w:fill="D9D9D9" w:themeFill="background1" w:themeFillShade="D9"/>
          </w:tcPr>
          <w:p w14:paraId="0BE2336D" w14:textId="104B2FA2" w:rsidR="005A4E4A" w:rsidRPr="00BB75CD" w:rsidRDefault="0058286C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0.874±0.007</w:t>
            </w:r>
          </w:p>
        </w:tc>
        <w:tc>
          <w:tcPr>
            <w:tcW w:w="1327" w:type="dxa"/>
            <w:shd w:val="clear" w:color="auto" w:fill="D9D9D9" w:themeFill="background1" w:themeFillShade="D9"/>
          </w:tcPr>
          <w:p w14:paraId="7FDB8A60" w14:textId="1046FAF4" w:rsidR="005A4E4A" w:rsidRPr="00BB75CD" w:rsidRDefault="0058286C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0.926±0.006</w:t>
            </w:r>
          </w:p>
        </w:tc>
        <w:tc>
          <w:tcPr>
            <w:tcW w:w="1327" w:type="dxa"/>
            <w:shd w:val="clear" w:color="auto" w:fill="D9D9D9" w:themeFill="background1" w:themeFillShade="D9"/>
          </w:tcPr>
          <w:p w14:paraId="24588468" w14:textId="0E60A986" w:rsidR="005A4E4A" w:rsidRPr="00BB75CD" w:rsidRDefault="0058286C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0.900±0.005</w:t>
            </w:r>
          </w:p>
        </w:tc>
        <w:tc>
          <w:tcPr>
            <w:tcW w:w="1327" w:type="dxa"/>
            <w:shd w:val="clear" w:color="auto" w:fill="D9D9D9" w:themeFill="background1" w:themeFillShade="D9"/>
          </w:tcPr>
          <w:p w14:paraId="72DC4340" w14:textId="6F7A5AEC" w:rsidR="005A4E4A" w:rsidRPr="00BB75CD" w:rsidRDefault="0058286C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0.897±0.006</w:t>
            </w:r>
          </w:p>
        </w:tc>
        <w:tc>
          <w:tcPr>
            <w:tcW w:w="1327" w:type="dxa"/>
            <w:shd w:val="clear" w:color="auto" w:fill="D9D9D9" w:themeFill="background1" w:themeFillShade="D9"/>
          </w:tcPr>
          <w:p w14:paraId="070CD44E" w14:textId="6B36EAF9" w:rsidR="005A4E4A" w:rsidRPr="00BB75CD" w:rsidRDefault="0058286C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0.801±0.011</w:t>
            </w:r>
          </w:p>
        </w:tc>
      </w:tr>
      <w:tr w:rsidR="00E21C41" w:rsidRPr="00BB75CD" w14:paraId="222016E4" w14:textId="77777777" w:rsidTr="00E21C41">
        <w:trPr>
          <w:jc w:val="center"/>
        </w:trPr>
        <w:tc>
          <w:tcPr>
            <w:tcW w:w="1551" w:type="dxa"/>
            <w:vMerge/>
          </w:tcPr>
          <w:p w14:paraId="0865BCF1" w14:textId="77777777" w:rsidR="005A4E4A" w:rsidRPr="00BB75CD" w:rsidRDefault="005A4E4A" w:rsidP="004050D3">
            <w:pPr>
              <w:spacing w:beforeLines="50" w:before="120" w:afterLines="50"/>
              <w:rPr>
                <w:sz w:val="22"/>
              </w:rPr>
            </w:pPr>
          </w:p>
        </w:tc>
        <w:tc>
          <w:tcPr>
            <w:tcW w:w="1724" w:type="dxa"/>
            <w:shd w:val="clear" w:color="auto" w:fill="D9D9D9" w:themeFill="background1" w:themeFillShade="D9"/>
          </w:tcPr>
          <w:p w14:paraId="420E215F" w14:textId="36621529" w:rsidR="005A4E4A" w:rsidRPr="00BB75CD" w:rsidRDefault="005A4E4A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DP-PSSM</w:t>
            </w:r>
          </w:p>
        </w:tc>
        <w:tc>
          <w:tcPr>
            <w:tcW w:w="1327" w:type="dxa"/>
            <w:shd w:val="clear" w:color="auto" w:fill="D9D9D9" w:themeFill="background1" w:themeFillShade="D9"/>
          </w:tcPr>
          <w:p w14:paraId="33231FB7" w14:textId="501A2B1D" w:rsidR="005A4E4A" w:rsidRPr="00BB75CD" w:rsidRDefault="009F4C98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0.873±0.007</w:t>
            </w:r>
          </w:p>
        </w:tc>
        <w:tc>
          <w:tcPr>
            <w:tcW w:w="1327" w:type="dxa"/>
            <w:shd w:val="clear" w:color="auto" w:fill="D9D9D9" w:themeFill="background1" w:themeFillShade="D9"/>
          </w:tcPr>
          <w:p w14:paraId="65848007" w14:textId="040CF680" w:rsidR="005A4E4A" w:rsidRPr="00BB75CD" w:rsidRDefault="009F4C98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0.933±0.005</w:t>
            </w:r>
          </w:p>
        </w:tc>
        <w:tc>
          <w:tcPr>
            <w:tcW w:w="1327" w:type="dxa"/>
            <w:shd w:val="clear" w:color="auto" w:fill="D9D9D9" w:themeFill="background1" w:themeFillShade="D9"/>
          </w:tcPr>
          <w:p w14:paraId="27307080" w14:textId="673DE4C6" w:rsidR="005A4E4A" w:rsidRPr="00BB75CD" w:rsidRDefault="009F4C98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0.903±0.004</w:t>
            </w:r>
          </w:p>
        </w:tc>
        <w:tc>
          <w:tcPr>
            <w:tcW w:w="1327" w:type="dxa"/>
            <w:shd w:val="clear" w:color="auto" w:fill="D9D9D9" w:themeFill="background1" w:themeFillShade="D9"/>
          </w:tcPr>
          <w:p w14:paraId="08589DD1" w14:textId="7C6FC682" w:rsidR="005A4E4A" w:rsidRPr="00BB75CD" w:rsidRDefault="009F4C98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0.900±0.005</w:t>
            </w:r>
          </w:p>
        </w:tc>
        <w:tc>
          <w:tcPr>
            <w:tcW w:w="1327" w:type="dxa"/>
            <w:shd w:val="clear" w:color="auto" w:fill="D9D9D9" w:themeFill="background1" w:themeFillShade="D9"/>
          </w:tcPr>
          <w:p w14:paraId="4AAB210F" w14:textId="74267286" w:rsidR="005A4E4A" w:rsidRPr="00BB75CD" w:rsidRDefault="009F4C98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0.808±0.007</w:t>
            </w:r>
          </w:p>
        </w:tc>
      </w:tr>
      <w:tr w:rsidR="00E21C41" w:rsidRPr="00BB75CD" w14:paraId="41CD2668" w14:textId="77777777" w:rsidTr="00E21C41">
        <w:trPr>
          <w:jc w:val="center"/>
        </w:trPr>
        <w:tc>
          <w:tcPr>
            <w:tcW w:w="1551" w:type="dxa"/>
            <w:vMerge/>
          </w:tcPr>
          <w:p w14:paraId="0EC4A2A8" w14:textId="77777777" w:rsidR="005A4E4A" w:rsidRPr="00BB75CD" w:rsidRDefault="005A4E4A" w:rsidP="004050D3">
            <w:pPr>
              <w:spacing w:beforeLines="50" w:before="120" w:afterLines="50"/>
              <w:rPr>
                <w:sz w:val="22"/>
              </w:rPr>
            </w:pPr>
          </w:p>
        </w:tc>
        <w:tc>
          <w:tcPr>
            <w:tcW w:w="1724" w:type="dxa"/>
            <w:shd w:val="clear" w:color="auto" w:fill="auto"/>
          </w:tcPr>
          <w:p w14:paraId="28A0AEAC" w14:textId="6BD28C8D" w:rsidR="005A4E4A" w:rsidRPr="00BB75CD" w:rsidRDefault="005A4E4A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rFonts w:hint="eastAsia"/>
                <w:sz w:val="22"/>
              </w:rPr>
              <w:t>PSSM-AC</w:t>
            </w:r>
          </w:p>
        </w:tc>
        <w:tc>
          <w:tcPr>
            <w:tcW w:w="1327" w:type="dxa"/>
          </w:tcPr>
          <w:p w14:paraId="3759B355" w14:textId="143A2738" w:rsidR="005A4E4A" w:rsidRPr="00BB75CD" w:rsidRDefault="008065AB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0.770±0.008</w:t>
            </w:r>
          </w:p>
        </w:tc>
        <w:tc>
          <w:tcPr>
            <w:tcW w:w="1327" w:type="dxa"/>
          </w:tcPr>
          <w:p w14:paraId="07419C39" w14:textId="623A512C" w:rsidR="005A4E4A" w:rsidRPr="00BB75CD" w:rsidRDefault="008065AB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0.914±0.010</w:t>
            </w:r>
          </w:p>
        </w:tc>
        <w:tc>
          <w:tcPr>
            <w:tcW w:w="1327" w:type="dxa"/>
          </w:tcPr>
          <w:p w14:paraId="7B12F019" w14:textId="478D2EF8" w:rsidR="005A4E4A" w:rsidRPr="00BB75CD" w:rsidRDefault="00487416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0.842±0.006</w:t>
            </w:r>
          </w:p>
        </w:tc>
        <w:tc>
          <w:tcPr>
            <w:tcW w:w="1327" w:type="dxa"/>
          </w:tcPr>
          <w:p w14:paraId="2091F488" w14:textId="1F491062" w:rsidR="005A4E4A" w:rsidRPr="00BB75CD" w:rsidRDefault="00487416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0.829±0.006</w:t>
            </w:r>
          </w:p>
        </w:tc>
        <w:tc>
          <w:tcPr>
            <w:tcW w:w="1327" w:type="dxa"/>
          </w:tcPr>
          <w:p w14:paraId="1A5ECC37" w14:textId="0A74FA3E" w:rsidR="005A4E4A" w:rsidRPr="00BB75CD" w:rsidRDefault="00487416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0.691±0.013</w:t>
            </w:r>
          </w:p>
        </w:tc>
      </w:tr>
      <w:tr w:rsidR="00E21C41" w:rsidRPr="00BB75CD" w14:paraId="63A579E3" w14:textId="77777777" w:rsidTr="00E21C41">
        <w:trPr>
          <w:jc w:val="center"/>
        </w:trPr>
        <w:tc>
          <w:tcPr>
            <w:tcW w:w="1551" w:type="dxa"/>
            <w:vMerge/>
          </w:tcPr>
          <w:p w14:paraId="1F371398" w14:textId="77777777" w:rsidR="005A4E4A" w:rsidRPr="00BB75CD" w:rsidRDefault="005A4E4A" w:rsidP="004050D3">
            <w:pPr>
              <w:spacing w:beforeLines="50" w:before="120" w:afterLines="50"/>
              <w:rPr>
                <w:sz w:val="22"/>
              </w:rPr>
            </w:pPr>
          </w:p>
        </w:tc>
        <w:tc>
          <w:tcPr>
            <w:tcW w:w="1724" w:type="dxa"/>
            <w:shd w:val="clear" w:color="auto" w:fill="auto"/>
          </w:tcPr>
          <w:p w14:paraId="1EF76538" w14:textId="0766E214" w:rsidR="005A4E4A" w:rsidRPr="00BB75CD" w:rsidRDefault="005A4E4A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rFonts w:hint="eastAsia"/>
                <w:sz w:val="22"/>
              </w:rPr>
              <w:t>PSSM-CC</w:t>
            </w:r>
          </w:p>
        </w:tc>
        <w:tc>
          <w:tcPr>
            <w:tcW w:w="1327" w:type="dxa"/>
          </w:tcPr>
          <w:p w14:paraId="13F2D543" w14:textId="119B65D5" w:rsidR="005A4E4A" w:rsidRPr="00BB75CD" w:rsidRDefault="00061874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0.815±0.007</w:t>
            </w:r>
          </w:p>
        </w:tc>
        <w:tc>
          <w:tcPr>
            <w:tcW w:w="1327" w:type="dxa"/>
          </w:tcPr>
          <w:p w14:paraId="65EC1C7E" w14:textId="2A937F22" w:rsidR="005A4E4A" w:rsidRPr="00BB75CD" w:rsidRDefault="00061874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0.912±0.007</w:t>
            </w:r>
          </w:p>
        </w:tc>
        <w:tc>
          <w:tcPr>
            <w:tcW w:w="1327" w:type="dxa"/>
          </w:tcPr>
          <w:p w14:paraId="2E0DED9C" w14:textId="60EE27F7" w:rsidR="005A4E4A" w:rsidRPr="00BB75CD" w:rsidRDefault="00061874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0.863±0.006</w:t>
            </w:r>
          </w:p>
        </w:tc>
        <w:tc>
          <w:tcPr>
            <w:tcW w:w="1327" w:type="dxa"/>
          </w:tcPr>
          <w:p w14:paraId="6761395C" w14:textId="54C8161F" w:rsidR="005A4E4A" w:rsidRPr="00BB75CD" w:rsidRDefault="00061874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0.855±0.005</w:t>
            </w:r>
          </w:p>
        </w:tc>
        <w:tc>
          <w:tcPr>
            <w:tcW w:w="1327" w:type="dxa"/>
          </w:tcPr>
          <w:p w14:paraId="17E26766" w14:textId="17501AD2" w:rsidR="005A4E4A" w:rsidRPr="00BB75CD" w:rsidRDefault="00061874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0.730±0.011</w:t>
            </w:r>
          </w:p>
        </w:tc>
      </w:tr>
      <w:tr w:rsidR="00E21C41" w:rsidRPr="00BB75CD" w14:paraId="01010867" w14:textId="77777777" w:rsidTr="00E21C41">
        <w:trPr>
          <w:jc w:val="center"/>
        </w:trPr>
        <w:tc>
          <w:tcPr>
            <w:tcW w:w="1551" w:type="dxa"/>
            <w:vMerge w:val="restart"/>
          </w:tcPr>
          <w:p w14:paraId="6F9B8D6C" w14:textId="4C0F09B4" w:rsidR="005A4E4A" w:rsidRPr="00BB75CD" w:rsidRDefault="005A4E4A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rFonts w:hint="eastAsia"/>
                <w:kern w:val="2"/>
                <w:sz w:val="22"/>
                <w:lang w:eastAsia="zh-CN"/>
              </w:rPr>
              <w:t>Combination of above descriptors</w:t>
            </w:r>
          </w:p>
        </w:tc>
        <w:tc>
          <w:tcPr>
            <w:tcW w:w="1724" w:type="dxa"/>
            <w:tcBorders>
              <w:bottom w:val="single" w:sz="4" w:space="0" w:color="auto"/>
            </w:tcBorders>
            <w:shd w:val="clear" w:color="auto" w:fill="auto"/>
          </w:tcPr>
          <w:p w14:paraId="3D8D528F" w14:textId="6B347AE4" w:rsidR="005A4E4A" w:rsidRPr="00BB75CD" w:rsidRDefault="005A4E4A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AADP-PSSM</w:t>
            </w:r>
          </w:p>
        </w:tc>
        <w:tc>
          <w:tcPr>
            <w:tcW w:w="1327" w:type="dxa"/>
            <w:tcBorders>
              <w:bottom w:val="single" w:sz="4" w:space="0" w:color="auto"/>
            </w:tcBorders>
          </w:tcPr>
          <w:p w14:paraId="71A50832" w14:textId="7C533D28" w:rsidR="005A4E4A" w:rsidRPr="00BB75CD" w:rsidRDefault="00533E22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0.876±0.005</w:t>
            </w:r>
          </w:p>
        </w:tc>
        <w:tc>
          <w:tcPr>
            <w:tcW w:w="1327" w:type="dxa"/>
            <w:tcBorders>
              <w:bottom w:val="single" w:sz="4" w:space="0" w:color="auto"/>
            </w:tcBorders>
          </w:tcPr>
          <w:p w14:paraId="6338549B" w14:textId="4D39D8B4" w:rsidR="005A4E4A" w:rsidRPr="00BB75CD" w:rsidRDefault="00533E22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0.912±0.004</w:t>
            </w:r>
          </w:p>
        </w:tc>
        <w:tc>
          <w:tcPr>
            <w:tcW w:w="1327" w:type="dxa"/>
            <w:tcBorders>
              <w:bottom w:val="single" w:sz="4" w:space="0" w:color="auto"/>
            </w:tcBorders>
          </w:tcPr>
          <w:p w14:paraId="0312B4A0" w14:textId="5AD45790" w:rsidR="005A4E4A" w:rsidRPr="00BB75CD" w:rsidRDefault="00533E22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0.894±0.004</w:t>
            </w:r>
          </w:p>
        </w:tc>
        <w:tc>
          <w:tcPr>
            <w:tcW w:w="1327" w:type="dxa"/>
            <w:tcBorders>
              <w:bottom w:val="single" w:sz="4" w:space="0" w:color="auto"/>
            </w:tcBorders>
          </w:tcPr>
          <w:p w14:paraId="7FA80A54" w14:textId="23A4AAE3" w:rsidR="005A4E4A" w:rsidRPr="00BB75CD" w:rsidRDefault="00533E22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0.891±0.004</w:t>
            </w:r>
          </w:p>
        </w:tc>
        <w:tc>
          <w:tcPr>
            <w:tcW w:w="1327" w:type="dxa"/>
            <w:tcBorders>
              <w:bottom w:val="single" w:sz="4" w:space="0" w:color="auto"/>
            </w:tcBorders>
          </w:tcPr>
          <w:p w14:paraId="6CA13F29" w14:textId="16BF7F40" w:rsidR="005A4E4A" w:rsidRPr="00BB75CD" w:rsidRDefault="00533E22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0.789±0.007</w:t>
            </w:r>
          </w:p>
        </w:tc>
      </w:tr>
      <w:tr w:rsidR="00E21C41" w:rsidRPr="00BB75CD" w14:paraId="381F7ADB" w14:textId="77777777" w:rsidTr="00E21C41">
        <w:trPr>
          <w:jc w:val="center"/>
        </w:trPr>
        <w:tc>
          <w:tcPr>
            <w:tcW w:w="1551" w:type="dxa"/>
            <w:vMerge/>
          </w:tcPr>
          <w:p w14:paraId="1DB17E81" w14:textId="77777777" w:rsidR="005A4E4A" w:rsidRPr="00BB75CD" w:rsidRDefault="005A4E4A" w:rsidP="004050D3">
            <w:pPr>
              <w:spacing w:beforeLines="50" w:before="120" w:afterLines="50"/>
              <w:rPr>
                <w:sz w:val="22"/>
              </w:rPr>
            </w:pPr>
          </w:p>
        </w:tc>
        <w:tc>
          <w:tcPr>
            <w:tcW w:w="1724" w:type="dxa"/>
            <w:shd w:val="clear" w:color="auto" w:fill="D9D9D9" w:themeFill="background1" w:themeFillShade="D9"/>
          </w:tcPr>
          <w:p w14:paraId="3D4EDBFA" w14:textId="575B6640" w:rsidR="005A4E4A" w:rsidRPr="00BB75CD" w:rsidRDefault="005A4E4A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rFonts w:hint="eastAsia"/>
                <w:sz w:val="22"/>
              </w:rPr>
              <w:t>AATP</w:t>
            </w:r>
          </w:p>
        </w:tc>
        <w:tc>
          <w:tcPr>
            <w:tcW w:w="1327" w:type="dxa"/>
            <w:shd w:val="clear" w:color="auto" w:fill="D9D9D9" w:themeFill="background1" w:themeFillShade="D9"/>
          </w:tcPr>
          <w:p w14:paraId="1559D9BE" w14:textId="5E6DDED5" w:rsidR="005A4E4A" w:rsidRPr="00783883" w:rsidRDefault="00955C8B" w:rsidP="004050D3">
            <w:pPr>
              <w:spacing w:beforeLines="50" w:before="120" w:afterLines="50"/>
              <w:rPr>
                <w:b/>
                <w:sz w:val="22"/>
              </w:rPr>
            </w:pPr>
            <w:r w:rsidRPr="00783883">
              <w:rPr>
                <w:b/>
                <w:sz w:val="22"/>
              </w:rPr>
              <w:t>0.905±0.007</w:t>
            </w:r>
          </w:p>
        </w:tc>
        <w:tc>
          <w:tcPr>
            <w:tcW w:w="1327" w:type="dxa"/>
            <w:shd w:val="clear" w:color="auto" w:fill="D9D9D9" w:themeFill="background1" w:themeFillShade="D9"/>
          </w:tcPr>
          <w:p w14:paraId="33031249" w14:textId="505F265C" w:rsidR="005A4E4A" w:rsidRPr="00BB75CD" w:rsidRDefault="00955C8B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0.902±0.005</w:t>
            </w:r>
          </w:p>
        </w:tc>
        <w:tc>
          <w:tcPr>
            <w:tcW w:w="1327" w:type="dxa"/>
            <w:shd w:val="clear" w:color="auto" w:fill="D9D9D9" w:themeFill="background1" w:themeFillShade="D9"/>
          </w:tcPr>
          <w:p w14:paraId="17E14035" w14:textId="1FC92ED2" w:rsidR="005A4E4A" w:rsidRPr="00BB75CD" w:rsidRDefault="00955C8B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0.903±0.005</w:t>
            </w:r>
          </w:p>
        </w:tc>
        <w:tc>
          <w:tcPr>
            <w:tcW w:w="1327" w:type="dxa"/>
            <w:shd w:val="clear" w:color="auto" w:fill="D9D9D9" w:themeFill="background1" w:themeFillShade="D9"/>
          </w:tcPr>
          <w:p w14:paraId="3768E1E2" w14:textId="23FB1101" w:rsidR="005A4E4A" w:rsidRPr="00C357BF" w:rsidRDefault="00955C8B" w:rsidP="004050D3">
            <w:pPr>
              <w:spacing w:beforeLines="50" w:before="120" w:afterLines="50"/>
              <w:rPr>
                <w:b/>
                <w:sz w:val="22"/>
              </w:rPr>
            </w:pPr>
            <w:r w:rsidRPr="00C357BF">
              <w:rPr>
                <w:b/>
                <w:sz w:val="22"/>
              </w:rPr>
              <w:t>0.903±0.005</w:t>
            </w:r>
          </w:p>
        </w:tc>
        <w:tc>
          <w:tcPr>
            <w:tcW w:w="1327" w:type="dxa"/>
            <w:shd w:val="clear" w:color="auto" w:fill="D9D9D9" w:themeFill="background1" w:themeFillShade="D9"/>
          </w:tcPr>
          <w:p w14:paraId="4DAE7085" w14:textId="7B9B2EC8" w:rsidR="005A4E4A" w:rsidRPr="00BB75CD" w:rsidRDefault="00955C8B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0.807±0.010</w:t>
            </w:r>
          </w:p>
        </w:tc>
      </w:tr>
      <w:tr w:rsidR="00E21C41" w:rsidRPr="00BB75CD" w14:paraId="47211A11" w14:textId="77777777" w:rsidTr="00E21C41">
        <w:trPr>
          <w:jc w:val="center"/>
        </w:trPr>
        <w:tc>
          <w:tcPr>
            <w:tcW w:w="1551" w:type="dxa"/>
            <w:vMerge/>
          </w:tcPr>
          <w:p w14:paraId="5232462C" w14:textId="77777777" w:rsidR="005A4E4A" w:rsidRPr="00BB75CD" w:rsidRDefault="005A4E4A" w:rsidP="004050D3">
            <w:pPr>
              <w:spacing w:beforeLines="50" w:before="120" w:afterLines="50"/>
              <w:rPr>
                <w:sz w:val="22"/>
              </w:rPr>
            </w:pPr>
          </w:p>
        </w:tc>
        <w:tc>
          <w:tcPr>
            <w:tcW w:w="1724" w:type="dxa"/>
            <w:shd w:val="clear" w:color="auto" w:fill="D9D9D9" w:themeFill="background1" w:themeFillShade="D9"/>
          </w:tcPr>
          <w:p w14:paraId="6DBAEB36" w14:textId="686E94F7" w:rsidR="005A4E4A" w:rsidRPr="00BB75CD" w:rsidRDefault="005A4E4A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rFonts w:hint="eastAsia"/>
                <w:sz w:val="22"/>
              </w:rPr>
              <w:t>MEDP</w:t>
            </w:r>
          </w:p>
        </w:tc>
        <w:tc>
          <w:tcPr>
            <w:tcW w:w="1327" w:type="dxa"/>
            <w:shd w:val="clear" w:color="auto" w:fill="D9D9D9" w:themeFill="background1" w:themeFillShade="D9"/>
          </w:tcPr>
          <w:p w14:paraId="36DE5FAB" w14:textId="665484F9" w:rsidR="005A4E4A" w:rsidRPr="00BB75CD" w:rsidRDefault="00092714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0.875±0.006</w:t>
            </w:r>
          </w:p>
        </w:tc>
        <w:tc>
          <w:tcPr>
            <w:tcW w:w="1327" w:type="dxa"/>
            <w:shd w:val="clear" w:color="auto" w:fill="D9D9D9" w:themeFill="background1" w:themeFillShade="D9"/>
          </w:tcPr>
          <w:p w14:paraId="0C08F013" w14:textId="39C40D3B" w:rsidR="005A4E4A" w:rsidRPr="00BB75CD" w:rsidRDefault="00092714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0.929±0.002</w:t>
            </w:r>
          </w:p>
        </w:tc>
        <w:tc>
          <w:tcPr>
            <w:tcW w:w="1327" w:type="dxa"/>
            <w:shd w:val="clear" w:color="auto" w:fill="D9D9D9" w:themeFill="background1" w:themeFillShade="D9"/>
          </w:tcPr>
          <w:p w14:paraId="4DEED148" w14:textId="41D44CD0" w:rsidR="005A4E4A" w:rsidRPr="00BB75CD" w:rsidRDefault="00092714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0.902±0.003</w:t>
            </w:r>
          </w:p>
        </w:tc>
        <w:tc>
          <w:tcPr>
            <w:tcW w:w="1327" w:type="dxa"/>
            <w:shd w:val="clear" w:color="auto" w:fill="D9D9D9" w:themeFill="background1" w:themeFillShade="D9"/>
          </w:tcPr>
          <w:p w14:paraId="5DDFA2D4" w14:textId="040C3C26" w:rsidR="005A4E4A" w:rsidRPr="00BB75CD" w:rsidRDefault="00092714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0.899±0.004</w:t>
            </w:r>
          </w:p>
        </w:tc>
        <w:tc>
          <w:tcPr>
            <w:tcW w:w="1327" w:type="dxa"/>
            <w:shd w:val="clear" w:color="auto" w:fill="D9D9D9" w:themeFill="background1" w:themeFillShade="D9"/>
          </w:tcPr>
          <w:p w14:paraId="67767987" w14:textId="57DCB4B8" w:rsidR="005A4E4A" w:rsidRPr="00BB75CD" w:rsidRDefault="00092714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0.806±0.005</w:t>
            </w:r>
          </w:p>
        </w:tc>
      </w:tr>
      <w:tr w:rsidR="00E21C41" w:rsidRPr="00BB75CD" w14:paraId="21E3C140" w14:textId="77777777" w:rsidTr="00E21C41">
        <w:trPr>
          <w:jc w:val="center"/>
        </w:trPr>
        <w:tc>
          <w:tcPr>
            <w:tcW w:w="1551" w:type="dxa"/>
            <w:vMerge w:val="restart"/>
          </w:tcPr>
          <w:p w14:paraId="42A963AB" w14:textId="2276197B" w:rsidR="00E0291A" w:rsidRPr="00BB75CD" w:rsidRDefault="00E0291A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rFonts w:hint="eastAsia"/>
                <w:sz w:val="22"/>
              </w:rPr>
              <w:t xml:space="preserve">Sequence-based </w:t>
            </w:r>
            <w:r w:rsidRPr="00BB75CD">
              <w:rPr>
                <w:rFonts w:hint="eastAsia"/>
                <w:kern w:val="2"/>
                <w:sz w:val="22"/>
                <w:lang w:eastAsia="zh-CN"/>
              </w:rPr>
              <w:t>descriptors</w:t>
            </w:r>
          </w:p>
        </w:tc>
        <w:tc>
          <w:tcPr>
            <w:tcW w:w="1724" w:type="dxa"/>
          </w:tcPr>
          <w:p w14:paraId="77617F1E" w14:textId="5F8AD32F" w:rsidR="00E0291A" w:rsidRPr="00BB75CD" w:rsidRDefault="00E0291A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rFonts w:hint="eastAsia"/>
                <w:sz w:val="22"/>
              </w:rPr>
              <w:t>AAC</w:t>
            </w:r>
          </w:p>
        </w:tc>
        <w:tc>
          <w:tcPr>
            <w:tcW w:w="1327" w:type="dxa"/>
          </w:tcPr>
          <w:p w14:paraId="7256A698" w14:textId="63BDC637" w:rsidR="00E0291A" w:rsidRPr="00BB75CD" w:rsidRDefault="00E0291A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0.778±0.008</w:t>
            </w:r>
          </w:p>
        </w:tc>
        <w:tc>
          <w:tcPr>
            <w:tcW w:w="1327" w:type="dxa"/>
          </w:tcPr>
          <w:p w14:paraId="01420970" w14:textId="556DC5D6" w:rsidR="00E0291A" w:rsidRPr="00BB75CD" w:rsidRDefault="00E0291A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0.826±0.005</w:t>
            </w:r>
          </w:p>
        </w:tc>
        <w:tc>
          <w:tcPr>
            <w:tcW w:w="1327" w:type="dxa"/>
          </w:tcPr>
          <w:p w14:paraId="5D70B6AC" w14:textId="79E68EE0" w:rsidR="00E0291A" w:rsidRPr="00BB75CD" w:rsidRDefault="00E0291A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0.802±0.006</w:t>
            </w:r>
          </w:p>
        </w:tc>
        <w:tc>
          <w:tcPr>
            <w:tcW w:w="1327" w:type="dxa"/>
          </w:tcPr>
          <w:p w14:paraId="481CCC09" w14:textId="34F04FB8" w:rsidR="00E0291A" w:rsidRPr="00BB75CD" w:rsidRDefault="00E0291A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0.797±0.006</w:t>
            </w:r>
          </w:p>
        </w:tc>
        <w:tc>
          <w:tcPr>
            <w:tcW w:w="1327" w:type="dxa"/>
          </w:tcPr>
          <w:p w14:paraId="13CC5BA0" w14:textId="12C8BC3F" w:rsidR="00E0291A" w:rsidRPr="00BB75CD" w:rsidRDefault="00E0291A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0.605±0.012</w:t>
            </w:r>
          </w:p>
        </w:tc>
      </w:tr>
      <w:tr w:rsidR="00E21C41" w:rsidRPr="00BB75CD" w14:paraId="39626005" w14:textId="77777777" w:rsidTr="00E21C41">
        <w:trPr>
          <w:jc w:val="center"/>
        </w:trPr>
        <w:tc>
          <w:tcPr>
            <w:tcW w:w="1551" w:type="dxa"/>
            <w:vMerge/>
          </w:tcPr>
          <w:p w14:paraId="0830CD90" w14:textId="77777777" w:rsidR="00E0291A" w:rsidRPr="00BB75CD" w:rsidRDefault="00E0291A" w:rsidP="004050D3">
            <w:pPr>
              <w:spacing w:beforeLines="50" w:before="120" w:afterLines="50"/>
              <w:rPr>
                <w:sz w:val="22"/>
              </w:rPr>
            </w:pPr>
          </w:p>
        </w:tc>
        <w:tc>
          <w:tcPr>
            <w:tcW w:w="1724" w:type="dxa"/>
          </w:tcPr>
          <w:p w14:paraId="534ACA61" w14:textId="6BD4ACBB" w:rsidR="00E0291A" w:rsidRPr="00BB75CD" w:rsidRDefault="00E0291A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rFonts w:hint="eastAsia"/>
                <w:sz w:val="22"/>
              </w:rPr>
              <w:t>DPC</w:t>
            </w:r>
          </w:p>
        </w:tc>
        <w:tc>
          <w:tcPr>
            <w:tcW w:w="1327" w:type="dxa"/>
          </w:tcPr>
          <w:p w14:paraId="7742C67F" w14:textId="703897A0" w:rsidR="00E0291A" w:rsidRPr="00BB75CD" w:rsidRDefault="00E0291A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0.788±0.010</w:t>
            </w:r>
          </w:p>
        </w:tc>
        <w:tc>
          <w:tcPr>
            <w:tcW w:w="1327" w:type="dxa"/>
          </w:tcPr>
          <w:p w14:paraId="57C5FF7B" w14:textId="3236B7EF" w:rsidR="00E0291A" w:rsidRPr="00BB75CD" w:rsidRDefault="00E0291A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0.824±0.013</w:t>
            </w:r>
          </w:p>
        </w:tc>
        <w:tc>
          <w:tcPr>
            <w:tcW w:w="1327" w:type="dxa"/>
          </w:tcPr>
          <w:p w14:paraId="61E6E993" w14:textId="65EB4BCA" w:rsidR="00E0291A" w:rsidRPr="00BB75CD" w:rsidRDefault="00E0291A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0.806±0.009</w:t>
            </w:r>
          </w:p>
        </w:tc>
        <w:tc>
          <w:tcPr>
            <w:tcW w:w="1327" w:type="dxa"/>
          </w:tcPr>
          <w:p w14:paraId="729B88B6" w14:textId="52E9A180" w:rsidR="00E0291A" w:rsidRPr="00BB75CD" w:rsidRDefault="00E0291A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0.801±0.009</w:t>
            </w:r>
          </w:p>
        </w:tc>
        <w:tc>
          <w:tcPr>
            <w:tcW w:w="1327" w:type="dxa"/>
          </w:tcPr>
          <w:p w14:paraId="53D8A5ED" w14:textId="174864A6" w:rsidR="00E0291A" w:rsidRPr="00BB75CD" w:rsidRDefault="00E0291A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0.613±0.020</w:t>
            </w:r>
          </w:p>
        </w:tc>
      </w:tr>
      <w:tr w:rsidR="00E21C41" w:rsidRPr="00BB75CD" w14:paraId="62B2012E" w14:textId="77777777" w:rsidTr="00E21C41">
        <w:trPr>
          <w:jc w:val="center"/>
        </w:trPr>
        <w:tc>
          <w:tcPr>
            <w:tcW w:w="1551" w:type="dxa"/>
            <w:vMerge/>
          </w:tcPr>
          <w:p w14:paraId="6A168FB3" w14:textId="77777777" w:rsidR="00E0291A" w:rsidRPr="00BB75CD" w:rsidRDefault="00E0291A" w:rsidP="004050D3">
            <w:pPr>
              <w:spacing w:beforeLines="50" w:before="120" w:afterLines="50"/>
              <w:rPr>
                <w:sz w:val="22"/>
              </w:rPr>
            </w:pPr>
          </w:p>
        </w:tc>
        <w:tc>
          <w:tcPr>
            <w:tcW w:w="1724" w:type="dxa"/>
          </w:tcPr>
          <w:p w14:paraId="7E93AA81" w14:textId="7FF92637" w:rsidR="00E0291A" w:rsidRPr="00BB75CD" w:rsidRDefault="00E0291A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rFonts w:hint="eastAsia"/>
                <w:sz w:val="22"/>
              </w:rPr>
              <w:t>CKSAAP</w:t>
            </w:r>
          </w:p>
        </w:tc>
        <w:tc>
          <w:tcPr>
            <w:tcW w:w="1327" w:type="dxa"/>
          </w:tcPr>
          <w:p w14:paraId="020106F6" w14:textId="3E615A6F" w:rsidR="00E0291A" w:rsidRPr="00BB75CD" w:rsidRDefault="00E0291A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0.797±0.011</w:t>
            </w:r>
          </w:p>
        </w:tc>
        <w:tc>
          <w:tcPr>
            <w:tcW w:w="1327" w:type="dxa"/>
          </w:tcPr>
          <w:p w14:paraId="7C74B4A6" w14:textId="6049BB47" w:rsidR="00E0291A" w:rsidRPr="00BB75CD" w:rsidRDefault="00E0291A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0.830±0.007</w:t>
            </w:r>
          </w:p>
        </w:tc>
        <w:tc>
          <w:tcPr>
            <w:tcW w:w="1327" w:type="dxa"/>
          </w:tcPr>
          <w:p w14:paraId="244347BC" w14:textId="1A3EC4C3" w:rsidR="00E0291A" w:rsidRPr="00BB75CD" w:rsidRDefault="00E0291A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0.814±0.007</w:t>
            </w:r>
          </w:p>
        </w:tc>
        <w:tc>
          <w:tcPr>
            <w:tcW w:w="1327" w:type="dxa"/>
          </w:tcPr>
          <w:p w14:paraId="4423B26A" w14:textId="31B9503A" w:rsidR="00E0291A" w:rsidRPr="00BB75CD" w:rsidRDefault="00E0291A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0.810±0.008</w:t>
            </w:r>
          </w:p>
        </w:tc>
        <w:tc>
          <w:tcPr>
            <w:tcW w:w="1327" w:type="dxa"/>
          </w:tcPr>
          <w:p w14:paraId="28807269" w14:textId="45920185" w:rsidR="00E0291A" w:rsidRPr="00BB75CD" w:rsidRDefault="00E0291A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0.629±0.014</w:t>
            </w:r>
          </w:p>
        </w:tc>
      </w:tr>
      <w:tr w:rsidR="00E21C41" w:rsidRPr="00BB75CD" w14:paraId="48F17277" w14:textId="77777777" w:rsidTr="00E21C41">
        <w:trPr>
          <w:jc w:val="center"/>
        </w:trPr>
        <w:tc>
          <w:tcPr>
            <w:tcW w:w="1551" w:type="dxa"/>
            <w:vMerge/>
          </w:tcPr>
          <w:p w14:paraId="38669E9F" w14:textId="77777777" w:rsidR="00E0291A" w:rsidRPr="00BB75CD" w:rsidRDefault="00E0291A" w:rsidP="004050D3">
            <w:pPr>
              <w:spacing w:beforeLines="50" w:before="120" w:afterLines="50"/>
              <w:rPr>
                <w:sz w:val="22"/>
              </w:rPr>
            </w:pPr>
          </w:p>
        </w:tc>
        <w:tc>
          <w:tcPr>
            <w:tcW w:w="1724" w:type="dxa"/>
          </w:tcPr>
          <w:p w14:paraId="53E0042A" w14:textId="4C2EEFBE" w:rsidR="00E0291A" w:rsidRPr="00BB75CD" w:rsidRDefault="00E0291A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APAAC</w:t>
            </w:r>
          </w:p>
        </w:tc>
        <w:tc>
          <w:tcPr>
            <w:tcW w:w="1327" w:type="dxa"/>
          </w:tcPr>
          <w:p w14:paraId="540CA742" w14:textId="5DD7658F" w:rsidR="00E0291A" w:rsidRPr="00BB75CD" w:rsidRDefault="00E0291A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0.766±0.011</w:t>
            </w:r>
          </w:p>
        </w:tc>
        <w:tc>
          <w:tcPr>
            <w:tcW w:w="1327" w:type="dxa"/>
          </w:tcPr>
          <w:p w14:paraId="04796D51" w14:textId="7E8DA72E" w:rsidR="00E0291A" w:rsidRPr="00BB75CD" w:rsidRDefault="00E0291A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0.806±0.017</w:t>
            </w:r>
          </w:p>
        </w:tc>
        <w:tc>
          <w:tcPr>
            <w:tcW w:w="1327" w:type="dxa"/>
          </w:tcPr>
          <w:p w14:paraId="416363D7" w14:textId="06BD70F2" w:rsidR="00E0291A" w:rsidRPr="00BB75CD" w:rsidRDefault="00E0291A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0.786±0.011</w:t>
            </w:r>
          </w:p>
        </w:tc>
        <w:tc>
          <w:tcPr>
            <w:tcW w:w="1327" w:type="dxa"/>
          </w:tcPr>
          <w:p w14:paraId="1CF9F76A" w14:textId="583D42B5" w:rsidR="00E0291A" w:rsidRPr="00BB75CD" w:rsidRDefault="00E0291A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0.781±0.010</w:t>
            </w:r>
          </w:p>
        </w:tc>
        <w:tc>
          <w:tcPr>
            <w:tcW w:w="1327" w:type="dxa"/>
          </w:tcPr>
          <w:p w14:paraId="3C955BD9" w14:textId="2303D1A3" w:rsidR="00E0291A" w:rsidRPr="00BB75CD" w:rsidRDefault="00E0291A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0.573±0.022</w:t>
            </w:r>
          </w:p>
        </w:tc>
      </w:tr>
      <w:tr w:rsidR="00E21C41" w:rsidRPr="00BB75CD" w14:paraId="4736B3CB" w14:textId="77777777" w:rsidTr="00E21C41">
        <w:trPr>
          <w:jc w:val="center"/>
        </w:trPr>
        <w:tc>
          <w:tcPr>
            <w:tcW w:w="1551" w:type="dxa"/>
            <w:vMerge/>
          </w:tcPr>
          <w:p w14:paraId="2BAC8AEC" w14:textId="77777777" w:rsidR="00E0291A" w:rsidRPr="00BB75CD" w:rsidRDefault="00E0291A" w:rsidP="004050D3">
            <w:pPr>
              <w:spacing w:beforeLines="50" w:before="120" w:afterLines="50"/>
              <w:rPr>
                <w:sz w:val="22"/>
              </w:rPr>
            </w:pPr>
          </w:p>
        </w:tc>
        <w:tc>
          <w:tcPr>
            <w:tcW w:w="1724" w:type="dxa"/>
          </w:tcPr>
          <w:p w14:paraId="155A38AF" w14:textId="52CA20FE" w:rsidR="00E0291A" w:rsidRPr="00BB75CD" w:rsidRDefault="00E0291A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rFonts w:hint="eastAsia"/>
                <w:sz w:val="22"/>
              </w:rPr>
              <w:t>PAAC</w:t>
            </w:r>
          </w:p>
        </w:tc>
        <w:tc>
          <w:tcPr>
            <w:tcW w:w="1327" w:type="dxa"/>
          </w:tcPr>
          <w:p w14:paraId="413D46D9" w14:textId="54B45979" w:rsidR="00E0291A" w:rsidRPr="00BB75CD" w:rsidRDefault="00E0291A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0.769±0.013</w:t>
            </w:r>
          </w:p>
        </w:tc>
        <w:tc>
          <w:tcPr>
            <w:tcW w:w="1327" w:type="dxa"/>
          </w:tcPr>
          <w:p w14:paraId="66D3D24A" w14:textId="71A89213" w:rsidR="00E0291A" w:rsidRPr="00BB75CD" w:rsidRDefault="00E0291A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0.805±0.015</w:t>
            </w:r>
          </w:p>
        </w:tc>
        <w:tc>
          <w:tcPr>
            <w:tcW w:w="1327" w:type="dxa"/>
          </w:tcPr>
          <w:p w14:paraId="67374A74" w14:textId="3A1230D8" w:rsidR="00E0291A" w:rsidRPr="00BB75CD" w:rsidRDefault="00E0291A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0.787±0.008</w:t>
            </w:r>
          </w:p>
        </w:tc>
        <w:tc>
          <w:tcPr>
            <w:tcW w:w="1327" w:type="dxa"/>
          </w:tcPr>
          <w:p w14:paraId="4F3041B8" w14:textId="2A12688C" w:rsidR="00E0291A" w:rsidRPr="00BB75CD" w:rsidRDefault="00E0291A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0.782±0.008</w:t>
            </w:r>
          </w:p>
        </w:tc>
        <w:tc>
          <w:tcPr>
            <w:tcW w:w="1327" w:type="dxa"/>
          </w:tcPr>
          <w:p w14:paraId="09561A2C" w14:textId="68FB870B" w:rsidR="00E0291A" w:rsidRPr="00BB75CD" w:rsidRDefault="00E0291A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0.575±0.017</w:t>
            </w:r>
          </w:p>
        </w:tc>
      </w:tr>
      <w:tr w:rsidR="00E21C41" w:rsidRPr="00BB75CD" w14:paraId="4FAD374E" w14:textId="77777777" w:rsidTr="00E21C41">
        <w:trPr>
          <w:jc w:val="center"/>
        </w:trPr>
        <w:tc>
          <w:tcPr>
            <w:tcW w:w="1551" w:type="dxa"/>
            <w:vMerge/>
          </w:tcPr>
          <w:p w14:paraId="36D0199B" w14:textId="77777777" w:rsidR="00E0291A" w:rsidRPr="00BB75CD" w:rsidRDefault="00E0291A" w:rsidP="004050D3">
            <w:pPr>
              <w:spacing w:beforeLines="50" w:before="120" w:afterLines="50"/>
              <w:rPr>
                <w:sz w:val="22"/>
              </w:rPr>
            </w:pPr>
          </w:p>
        </w:tc>
        <w:tc>
          <w:tcPr>
            <w:tcW w:w="1724" w:type="dxa"/>
          </w:tcPr>
          <w:p w14:paraId="68732E2A" w14:textId="2F609F78" w:rsidR="00E0291A" w:rsidRPr="00BB75CD" w:rsidRDefault="00E0291A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rFonts w:hint="eastAsia"/>
                <w:sz w:val="22"/>
              </w:rPr>
              <w:t>QSO</w:t>
            </w:r>
          </w:p>
        </w:tc>
        <w:tc>
          <w:tcPr>
            <w:tcW w:w="1327" w:type="dxa"/>
          </w:tcPr>
          <w:p w14:paraId="25BEFFD0" w14:textId="34D70C10" w:rsidR="00E0291A" w:rsidRPr="00BB75CD" w:rsidRDefault="00E0291A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0.762±0.006</w:t>
            </w:r>
          </w:p>
        </w:tc>
        <w:tc>
          <w:tcPr>
            <w:tcW w:w="1327" w:type="dxa"/>
          </w:tcPr>
          <w:p w14:paraId="2B68A063" w14:textId="6E06401E" w:rsidR="00E0291A" w:rsidRPr="00BB75CD" w:rsidRDefault="00E0291A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0.842±0.009</w:t>
            </w:r>
          </w:p>
        </w:tc>
        <w:tc>
          <w:tcPr>
            <w:tcW w:w="1327" w:type="dxa"/>
          </w:tcPr>
          <w:p w14:paraId="67DDB6ED" w14:textId="2C0F414A" w:rsidR="00E0291A" w:rsidRPr="00BB75CD" w:rsidRDefault="00E0291A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0.802±0.005</w:t>
            </w:r>
          </w:p>
        </w:tc>
        <w:tc>
          <w:tcPr>
            <w:tcW w:w="1327" w:type="dxa"/>
          </w:tcPr>
          <w:p w14:paraId="3FBF8E72" w14:textId="1BE3A7D2" w:rsidR="00E0291A" w:rsidRPr="00BB75CD" w:rsidRDefault="00E0291A" w:rsidP="004050D3">
            <w:pPr>
              <w:spacing w:beforeLines="50" w:before="120" w:afterLines="50"/>
              <w:rPr>
                <w:sz w:val="22"/>
              </w:rPr>
            </w:pPr>
            <w:r w:rsidRPr="00BB75CD">
              <w:rPr>
                <w:sz w:val="22"/>
              </w:rPr>
              <w:t>0.794±0.005</w:t>
            </w:r>
          </w:p>
        </w:tc>
        <w:tc>
          <w:tcPr>
            <w:tcW w:w="1327" w:type="dxa"/>
          </w:tcPr>
          <w:p w14:paraId="32C877EB" w14:textId="519A9DA8" w:rsidR="00E0291A" w:rsidRPr="00BB75CD" w:rsidRDefault="00E0291A" w:rsidP="004050D3">
            <w:pPr>
              <w:spacing w:beforeLines="50" w:before="120" w:afterLines="50"/>
              <w:rPr>
                <w:sz w:val="22"/>
                <w:lang w:eastAsia="zh-CN"/>
              </w:rPr>
            </w:pPr>
            <w:r w:rsidRPr="00BB75CD">
              <w:rPr>
                <w:sz w:val="22"/>
              </w:rPr>
              <w:t>0.606±0.010</w:t>
            </w:r>
          </w:p>
        </w:tc>
      </w:tr>
    </w:tbl>
    <w:p w14:paraId="610A5E06" w14:textId="38B54482" w:rsidR="00C46B29" w:rsidRPr="00E21C41" w:rsidRDefault="00C46B29" w:rsidP="00526E08">
      <w:pPr>
        <w:spacing w:before="120"/>
        <w:rPr>
          <w:sz w:val="22"/>
        </w:rPr>
      </w:pPr>
      <w:r w:rsidRPr="00E21C41">
        <w:rPr>
          <w:sz w:val="22"/>
        </w:rPr>
        <w:t xml:space="preserve">The </w:t>
      </w:r>
      <w:r w:rsidR="004F1521" w:rsidRPr="00E21C41">
        <w:rPr>
          <w:sz w:val="22"/>
        </w:rPr>
        <w:t>rows highlighted by grey are the</w:t>
      </w:r>
      <w:r w:rsidRPr="00E21C41">
        <w:rPr>
          <w:sz w:val="22"/>
        </w:rPr>
        <w:t xml:space="preserve"> descriptor</w:t>
      </w:r>
      <w:r w:rsidR="004F1521" w:rsidRPr="00E21C41">
        <w:rPr>
          <w:sz w:val="22"/>
        </w:rPr>
        <w:t>s achiev</w:t>
      </w:r>
      <w:r w:rsidR="00AE094C" w:rsidRPr="00E21C41">
        <w:rPr>
          <w:sz w:val="22"/>
        </w:rPr>
        <w:t>ing</w:t>
      </w:r>
      <w:r w:rsidR="004F1521" w:rsidRPr="00E21C41">
        <w:rPr>
          <w:sz w:val="22"/>
        </w:rPr>
        <w:t xml:space="preserve"> MCC</w:t>
      </w:r>
      <w:r w:rsidRPr="00E21C41">
        <w:rPr>
          <w:sz w:val="22"/>
        </w:rPr>
        <w:t xml:space="preserve"> values</w:t>
      </w:r>
      <w:r w:rsidR="001D61B9" w:rsidRPr="00E21C41">
        <w:rPr>
          <w:sz w:val="22"/>
        </w:rPr>
        <w:t xml:space="preserve"> of</w:t>
      </w:r>
      <w:r w:rsidR="004F1521" w:rsidRPr="00E21C41">
        <w:rPr>
          <w:sz w:val="22"/>
        </w:rPr>
        <w:t xml:space="preserve"> 0.800</w:t>
      </w:r>
      <w:r w:rsidR="003B4022" w:rsidRPr="00E21C41">
        <w:rPr>
          <w:sz w:val="22"/>
        </w:rPr>
        <w:t xml:space="preserve"> or </w:t>
      </w:r>
      <w:r w:rsidR="000C7D0D">
        <w:rPr>
          <w:sz w:val="22"/>
        </w:rPr>
        <w:t>larger</w:t>
      </w:r>
      <w:r w:rsidRPr="00E21C41">
        <w:rPr>
          <w:sz w:val="22"/>
        </w:rPr>
        <w:t>.</w:t>
      </w:r>
    </w:p>
    <w:p w14:paraId="169DF815" w14:textId="77777777" w:rsidR="00FC0B3D" w:rsidRDefault="00FC0B3D" w:rsidP="00A2178A"/>
    <w:p w14:paraId="789C3746" w14:textId="77777777" w:rsidR="007A0686" w:rsidRDefault="007A0686" w:rsidP="00A2178A"/>
    <w:p w14:paraId="4E41F522" w14:textId="7C46EDF4" w:rsidR="00C032BF" w:rsidRDefault="000A2042" w:rsidP="00A2178A">
      <w:r>
        <w:pict w14:anchorId="3C3093D8">
          <v:shape id="_x0000_i1032" type="#_x0000_t75" style="width:467.55pt;height:387.45pt">
            <v:imagedata r:id="rId17" o:title="POSSUM_ROC"/>
          </v:shape>
        </w:pict>
      </w:r>
    </w:p>
    <w:p w14:paraId="3A5B67EA" w14:textId="0E8FA961" w:rsidR="00FF2C42" w:rsidRDefault="006A2F85" w:rsidP="00A2178A">
      <w:pPr>
        <w:rPr>
          <w:sz w:val="24"/>
          <w:szCs w:val="24"/>
        </w:rPr>
      </w:pPr>
      <w:r w:rsidRPr="00A20D0A">
        <w:rPr>
          <w:b/>
          <w:sz w:val="24"/>
          <w:szCs w:val="24"/>
        </w:rPr>
        <w:t xml:space="preserve">Fig. </w:t>
      </w:r>
      <w:r w:rsidR="00FF2C42" w:rsidRPr="00A20D0A">
        <w:rPr>
          <w:b/>
          <w:sz w:val="24"/>
          <w:szCs w:val="24"/>
        </w:rPr>
        <w:t>S</w:t>
      </w:r>
      <w:r w:rsidR="00365B64">
        <w:rPr>
          <w:b/>
          <w:sz w:val="24"/>
          <w:szCs w:val="24"/>
        </w:rPr>
        <w:t>8</w:t>
      </w:r>
      <w:r w:rsidRPr="00A20D0A">
        <w:rPr>
          <w:sz w:val="24"/>
          <w:szCs w:val="24"/>
        </w:rPr>
        <w:t xml:space="preserve">. </w:t>
      </w:r>
      <w:r w:rsidR="007A78D2" w:rsidRPr="003B011E">
        <w:rPr>
          <w:sz w:val="24"/>
          <w:szCs w:val="24"/>
        </w:rPr>
        <w:t xml:space="preserve">Prediction </w:t>
      </w:r>
      <w:r w:rsidR="0043475F" w:rsidRPr="003B011E">
        <w:rPr>
          <w:sz w:val="24"/>
          <w:szCs w:val="24"/>
        </w:rPr>
        <w:t xml:space="preserve">performance </w:t>
      </w:r>
      <w:r w:rsidR="007A78D2" w:rsidRPr="003B011E">
        <w:rPr>
          <w:sz w:val="24"/>
          <w:szCs w:val="24"/>
        </w:rPr>
        <w:t xml:space="preserve">of type IV </w:t>
      </w:r>
      <w:r w:rsidR="00F74FAA">
        <w:rPr>
          <w:sz w:val="24"/>
          <w:szCs w:val="24"/>
        </w:rPr>
        <w:t xml:space="preserve">secretion </w:t>
      </w:r>
      <w:r w:rsidR="007A78D2" w:rsidRPr="003B011E">
        <w:rPr>
          <w:sz w:val="24"/>
          <w:szCs w:val="24"/>
        </w:rPr>
        <w:t>effector</w:t>
      </w:r>
      <w:r w:rsidR="00F74FAA">
        <w:rPr>
          <w:sz w:val="24"/>
          <w:szCs w:val="24"/>
        </w:rPr>
        <w:t>s</w:t>
      </w:r>
      <w:r w:rsidR="007A78D2" w:rsidRPr="003B011E">
        <w:rPr>
          <w:sz w:val="24"/>
          <w:szCs w:val="24"/>
        </w:rPr>
        <w:t xml:space="preserve"> </w:t>
      </w:r>
      <w:r w:rsidR="0094355F">
        <w:rPr>
          <w:sz w:val="24"/>
          <w:szCs w:val="24"/>
        </w:rPr>
        <w:t>using</w:t>
      </w:r>
      <w:r w:rsidR="0094355F" w:rsidRPr="003B011E">
        <w:rPr>
          <w:sz w:val="24"/>
          <w:szCs w:val="24"/>
        </w:rPr>
        <w:t xml:space="preserve"> </w:t>
      </w:r>
      <w:r w:rsidR="009620FA" w:rsidRPr="003B011E">
        <w:rPr>
          <w:sz w:val="24"/>
          <w:szCs w:val="24"/>
        </w:rPr>
        <w:t>r</w:t>
      </w:r>
      <w:r w:rsidR="003C4B1D" w:rsidRPr="003B011E">
        <w:rPr>
          <w:sz w:val="24"/>
          <w:szCs w:val="24"/>
        </w:rPr>
        <w:t xml:space="preserve">andom </w:t>
      </w:r>
      <w:r w:rsidR="009620FA" w:rsidRPr="003B011E">
        <w:rPr>
          <w:sz w:val="24"/>
          <w:szCs w:val="24"/>
        </w:rPr>
        <w:t>f</w:t>
      </w:r>
      <w:r w:rsidR="003C4B1D" w:rsidRPr="003B011E">
        <w:rPr>
          <w:sz w:val="24"/>
          <w:szCs w:val="24"/>
        </w:rPr>
        <w:t>orest classifiers</w:t>
      </w:r>
      <w:r w:rsidR="0094355F">
        <w:rPr>
          <w:sz w:val="24"/>
          <w:szCs w:val="24"/>
        </w:rPr>
        <w:t>,</w:t>
      </w:r>
      <w:r w:rsidR="00BE4CEE" w:rsidRPr="003B011E">
        <w:rPr>
          <w:sz w:val="24"/>
          <w:szCs w:val="24"/>
        </w:rPr>
        <w:t xml:space="preserve"> </w:t>
      </w:r>
      <w:r w:rsidR="00A4375D">
        <w:rPr>
          <w:sz w:val="24"/>
          <w:szCs w:val="24"/>
        </w:rPr>
        <w:t xml:space="preserve">trained </w:t>
      </w:r>
      <w:r w:rsidR="005D7255">
        <w:rPr>
          <w:sz w:val="24"/>
          <w:szCs w:val="24"/>
        </w:rPr>
        <w:t xml:space="preserve">using </w:t>
      </w:r>
      <w:r w:rsidR="00A4375D">
        <w:rPr>
          <w:sz w:val="24"/>
          <w:szCs w:val="24"/>
        </w:rPr>
        <w:t>multiple</w:t>
      </w:r>
      <w:r w:rsidR="007305BB" w:rsidRPr="003B011E">
        <w:rPr>
          <w:rFonts w:hint="eastAsia"/>
          <w:sz w:val="24"/>
          <w:szCs w:val="24"/>
        </w:rPr>
        <w:t xml:space="preserve"> </w:t>
      </w:r>
      <w:r w:rsidR="00E219E7">
        <w:rPr>
          <w:sz w:val="24"/>
          <w:szCs w:val="24"/>
        </w:rPr>
        <w:t xml:space="preserve">different </w:t>
      </w:r>
      <w:r w:rsidR="007305BB" w:rsidRPr="003B011E">
        <w:rPr>
          <w:rFonts w:hint="eastAsia"/>
          <w:sz w:val="24"/>
          <w:szCs w:val="24"/>
        </w:rPr>
        <w:t>feature</w:t>
      </w:r>
      <w:r w:rsidR="00E41FEA" w:rsidRPr="003B011E">
        <w:rPr>
          <w:sz w:val="24"/>
          <w:szCs w:val="24"/>
        </w:rPr>
        <w:t xml:space="preserve"> descriptors</w:t>
      </w:r>
      <w:r w:rsidR="00A4375D">
        <w:rPr>
          <w:sz w:val="24"/>
          <w:szCs w:val="24"/>
        </w:rPr>
        <w:t xml:space="preserve"> generated by POSSUM as input features</w:t>
      </w:r>
      <w:r w:rsidRPr="003B011E">
        <w:rPr>
          <w:sz w:val="24"/>
          <w:szCs w:val="24"/>
        </w:rPr>
        <w:t>.</w:t>
      </w:r>
      <w:r w:rsidRPr="0077126A">
        <w:rPr>
          <w:color w:val="000000" w:themeColor="text1"/>
          <w:sz w:val="24"/>
          <w:szCs w:val="24"/>
        </w:rPr>
        <w:t xml:space="preserve"> </w:t>
      </w:r>
      <w:r w:rsidR="0043475F">
        <w:rPr>
          <w:sz w:val="24"/>
          <w:szCs w:val="24"/>
        </w:rPr>
        <w:t xml:space="preserve">The performance results were </w:t>
      </w:r>
      <w:r w:rsidR="005D5665">
        <w:rPr>
          <w:sz w:val="24"/>
          <w:szCs w:val="24"/>
        </w:rPr>
        <w:t>evaluated</w:t>
      </w:r>
      <w:r w:rsidR="00DD50C2">
        <w:rPr>
          <w:sz w:val="24"/>
          <w:szCs w:val="24"/>
        </w:rPr>
        <w:t xml:space="preserve"> </w:t>
      </w:r>
      <w:r w:rsidR="0043475F" w:rsidRPr="00A46A62">
        <w:rPr>
          <w:sz w:val="24"/>
          <w:szCs w:val="24"/>
        </w:rPr>
        <w:t xml:space="preserve">based on </w:t>
      </w:r>
      <w:r w:rsidR="0043475F" w:rsidRPr="00FF2C42">
        <w:rPr>
          <w:sz w:val="24"/>
          <w:szCs w:val="24"/>
        </w:rPr>
        <w:t>the 10</w:t>
      </w:r>
      <w:r w:rsidR="00B92CA4">
        <w:rPr>
          <w:sz w:val="24"/>
          <w:szCs w:val="24"/>
        </w:rPr>
        <w:t xml:space="preserve"> </w:t>
      </w:r>
      <w:r w:rsidR="0043475F" w:rsidRPr="00FF2C42">
        <w:rPr>
          <w:sz w:val="24"/>
          <w:szCs w:val="24"/>
        </w:rPr>
        <w:t>time</w:t>
      </w:r>
      <w:r w:rsidR="00A238F7">
        <w:rPr>
          <w:sz w:val="24"/>
          <w:szCs w:val="24"/>
        </w:rPr>
        <w:t xml:space="preserve">s </w:t>
      </w:r>
      <w:r w:rsidR="00B92CA4">
        <w:rPr>
          <w:sz w:val="24"/>
          <w:szCs w:val="24"/>
        </w:rPr>
        <w:t xml:space="preserve">randomization tests </w:t>
      </w:r>
      <w:r w:rsidR="00A238F7">
        <w:rPr>
          <w:sz w:val="24"/>
          <w:szCs w:val="24"/>
        </w:rPr>
        <w:t>of</w:t>
      </w:r>
      <w:r w:rsidR="0043475F" w:rsidRPr="00FF2C42">
        <w:rPr>
          <w:sz w:val="24"/>
          <w:szCs w:val="24"/>
        </w:rPr>
        <w:t xml:space="preserve"> 5-fold cross-validation</w:t>
      </w:r>
      <w:r w:rsidR="00A238F7">
        <w:rPr>
          <w:sz w:val="24"/>
          <w:szCs w:val="24"/>
        </w:rPr>
        <w:t>.</w:t>
      </w:r>
      <w:r w:rsidR="0043475F" w:rsidRPr="00FF2C42">
        <w:rPr>
          <w:sz w:val="24"/>
          <w:szCs w:val="24"/>
        </w:rPr>
        <w:t xml:space="preserve"> </w:t>
      </w:r>
      <w:r w:rsidRPr="00B96773">
        <w:rPr>
          <w:sz w:val="24"/>
          <w:szCs w:val="24"/>
        </w:rPr>
        <w:t xml:space="preserve">(A) </w:t>
      </w:r>
      <w:r w:rsidR="00CE5851" w:rsidRPr="00B96773">
        <w:rPr>
          <w:sz w:val="24"/>
          <w:szCs w:val="24"/>
        </w:rPr>
        <w:t>ROC curve</w:t>
      </w:r>
      <w:r w:rsidR="00463255" w:rsidRPr="00B96773">
        <w:rPr>
          <w:sz w:val="24"/>
          <w:szCs w:val="24"/>
        </w:rPr>
        <w:t>s</w:t>
      </w:r>
      <w:r w:rsidR="00CE5851" w:rsidRPr="00B96773">
        <w:rPr>
          <w:sz w:val="24"/>
          <w:szCs w:val="24"/>
        </w:rPr>
        <w:t xml:space="preserve"> of</w:t>
      </w:r>
      <w:r w:rsidR="00463255" w:rsidRPr="00B96773">
        <w:rPr>
          <w:sz w:val="24"/>
          <w:szCs w:val="24"/>
        </w:rPr>
        <w:t xml:space="preserve"> </w:t>
      </w:r>
      <w:r w:rsidR="00995A8E" w:rsidRPr="00FF2C42">
        <w:rPr>
          <w:sz w:val="24"/>
          <w:szCs w:val="24"/>
        </w:rPr>
        <w:t>r</w:t>
      </w:r>
      <w:r w:rsidR="00BB6D8F" w:rsidRPr="00FF2C42">
        <w:rPr>
          <w:sz w:val="24"/>
          <w:szCs w:val="24"/>
        </w:rPr>
        <w:t xml:space="preserve">andom </w:t>
      </w:r>
      <w:r w:rsidR="00995A8E" w:rsidRPr="00FF2C42">
        <w:rPr>
          <w:sz w:val="24"/>
          <w:szCs w:val="24"/>
        </w:rPr>
        <w:t>f</w:t>
      </w:r>
      <w:r w:rsidR="00BB6D8F" w:rsidRPr="00FF2C42">
        <w:rPr>
          <w:sz w:val="24"/>
          <w:szCs w:val="24"/>
        </w:rPr>
        <w:t>orest classifiers</w:t>
      </w:r>
      <w:r w:rsidR="007305BB" w:rsidRPr="00FF2C42">
        <w:rPr>
          <w:rFonts w:hint="eastAsia"/>
          <w:sz w:val="24"/>
          <w:szCs w:val="24"/>
        </w:rPr>
        <w:t xml:space="preserve"> trained with feature descriptors</w:t>
      </w:r>
      <w:r w:rsidR="00BB6D8F" w:rsidRPr="00FF2C42">
        <w:rPr>
          <w:sz w:val="24"/>
          <w:szCs w:val="24"/>
        </w:rPr>
        <w:t xml:space="preserve"> </w:t>
      </w:r>
      <w:r w:rsidR="00A238F7">
        <w:rPr>
          <w:sz w:val="24"/>
          <w:szCs w:val="24"/>
        </w:rPr>
        <w:t>within the</w:t>
      </w:r>
      <w:r w:rsidR="00A238F7" w:rsidRPr="00FF2C42">
        <w:rPr>
          <w:sz w:val="24"/>
          <w:szCs w:val="24"/>
        </w:rPr>
        <w:t xml:space="preserve"> </w:t>
      </w:r>
      <w:r w:rsidR="004807EA" w:rsidRPr="00B96773">
        <w:rPr>
          <w:sz w:val="24"/>
          <w:szCs w:val="24"/>
          <w:lang w:eastAsia="zh-CN"/>
        </w:rPr>
        <w:t>r</w:t>
      </w:r>
      <w:r w:rsidR="004B15BD" w:rsidRPr="00B96773">
        <w:rPr>
          <w:sz w:val="24"/>
          <w:szCs w:val="24"/>
          <w:lang w:eastAsia="zh-CN"/>
        </w:rPr>
        <w:t>ow</w:t>
      </w:r>
      <w:r w:rsidR="004807EA" w:rsidRPr="00B96773">
        <w:rPr>
          <w:sz w:val="24"/>
          <w:szCs w:val="24"/>
          <w:lang w:eastAsia="zh-CN"/>
        </w:rPr>
        <w:t>-transformation group</w:t>
      </w:r>
      <w:r w:rsidRPr="00B96773">
        <w:rPr>
          <w:sz w:val="24"/>
          <w:szCs w:val="24"/>
        </w:rPr>
        <w:t xml:space="preserve">; (B) </w:t>
      </w:r>
      <w:r w:rsidR="006A16FA" w:rsidRPr="00B96773">
        <w:rPr>
          <w:sz w:val="24"/>
          <w:szCs w:val="24"/>
        </w:rPr>
        <w:t xml:space="preserve">ROC curves of </w:t>
      </w:r>
      <w:r w:rsidR="00995A8E" w:rsidRPr="00FF2C42">
        <w:rPr>
          <w:sz w:val="24"/>
          <w:szCs w:val="24"/>
        </w:rPr>
        <w:t>r</w:t>
      </w:r>
      <w:r w:rsidR="006A16FA" w:rsidRPr="00FF2C42">
        <w:rPr>
          <w:sz w:val="24"/>
          <w:szCs w:val="24"/>
        </w:rPr>
        <w:t xml:space="preserve">andom </w:t>
      </w:r>
      <w:r w:rsidR="00995A8E" w:rsidRPr="00FF2C42">
        <w:rPr>
          <w:sz w:val="24"/>
          <w:szCs w:val="24"/>
        </w:rPr>
        <w:t>f</w:t>
      </w:r>
      <w:r w:rsidR="006A16FA" w:rsidRPr="00FF2C42">
        <w:rPr>
          <w:sz w:val="24"/>
          <w:szCs w:val="24"/>
        </w:rPr>
        <w:t xml:space="preserve">orest classifiers </w:t>
      </w:r>
      <w:r w:rsidR="007305BB" w:rsidRPr="00FF2C42">
        <w:rPr>
          <w:rFonts w:hint="eastAsia"/>
          <w:sz w:val="24"/>
          <w:szCs w:val="24"/>
        </w:rPr>
        <w:t>trained with feature descriptors</w:t>
      </w:r>
      <w:r w:rsidR="007305BB" w:rsidRPr="00FF2C42">
        <w:rPr>
          <w:sz w:val="24"/>
          <w:szCs w:val="24"/>
        </w:rPr>
        <w:t xml:space="preserve"> </w:t>
      </w:r>
      <w:r w:rsidR="00A238F7">
        <w:rPr>
          <w:sz w:val="24"/>
          <w:szCs w:val="24"/>
        </w:rPr>
        <w:t>within the</w:t>
      </w:r>
      <w:r w:rsidR="00A238F7" w:rsidRPr="00FF2C42">
        <w:rPr>
          <w:sz w:val="24"/>
          <w:szCs w:val="24"/>
        </w:rPr>
        <w:t xml:space="preserve"> </w:t>
      </w:r>
      <w:r w:rsidR="007F003C" w:rsidRPr="00B96773">
        <w:rPr>
          <w:sz w:val="24"/>
          <w:szCs w:val="24"/>
          <w:lang w:eastAsia="zh-CN"/>
        </w:rPr>
        <w:t>column</w:t>
      </w:r>
      <w:r w:rsidR="006A16FA" w:rsidRPr="00B96773">
        <w:rPr>
          <w:sz w:val="24"/>
          <w:szCs w:val="24"/>
          <w:lang w:eastAsia="zh-CN"/>
        </w:rPr>
        <w:t>-transformation group</w:t>
      </w:r>
      <w:r w:rsidRPr="00B96773">
        <w:rPr>
          <w:sz w:val="24"/>
          <w:szCs w:val="24"/>
        </w:rPr>
        <w:t xml:space="preserve">; (C) </w:t>
      </w:r>
      <w:r w:rsidR="00FE0E27" w:rsidRPr="00B96773">
        <w:rPr>
          <w:sz w:val="24"/>
          <w:szCs w:val="24"/>
        </w:rPr>
        <w:t xml:space="preserve">ROC curves of </w:t>
      </w:r>
      <w:r w:rsidR="00995A8E" w:rsidRPr="00FF2C42">
        <w:rPr>
          <w:sz w:val="24"/>
          <w:szCs w:val="24"/>
        </w:rPr>
        <w:t>r</w:t>
      </w:r>
      <w:r w:rsidR="00FE0E27" w:rsidRPr="00FF2C42">
        <w:rPr>
          <w:sz w:val="24"/>
          <w:szCs w:val="24"/>
        </w:rPr>
        <w:t xml:space="preserve">andom </w:t>
      </w:r>
      <w:r w:rsidR="00995A8E" w:rsidRPr="00FF2C42">
        <w:rPr>
          <w:sz w:val="24"/>
          <w:szCs w:val="24"/>
        </w:rPr>
        <w:t>f</w:t>
      </w:r>
      <w:r w:rsidR="00FE0E27" w:rsidRPr="00FF2C42">
        <w:rPr>
          <w:sz w:val="24"/>
          <w:szCs w:val="24"/>
        </w:rPr>
        <w:t xml:space="preserve">orest classifiers </w:t>
      </w:r>
      <w:r w:rsidR="007305BB" w:rsidRPr="00FF2C42">
        <w:rPr>
          <w:rFonts w:hint="eastAsia"/>
          <w:sz w:val="24"/>
          <w:szCs w:val="24"/>
        </w:rPr>
        <w:t>trained with feature descriptors</w:t>
      </w:r>
      <w:r w:rsidR="007305BB" w:rsidRPr="00FF2C42">
        <w:rPr>
          <w:sz w:val="24"/>
          <w:szCs w:val="24"/>
        </w:rPr>
        <w:t xml:space="preserve"> </w:t>
      </w:r>
      <w:r w:rsidR="00A238F7">
        <w:rPr>
          <w:sz w:val="24"/>
          <w:szCs w:val="24"/>
        </w:rPr>
        <w:t>within the</w:t>
      </w:r>
      <w:r w:rsidR="00A238F7" w:rsidRPr="00FF2C42">
        <w:rPr>
          <w:sz w:val="24"/>
          <w:szCs w:val="24"/>
        </w:rPr>
        <w:t xml:space="preserve"> </w:t>
      </w:r>
      <w:r w:rsidR="007F003C" w:rsidRPr="00464FA8">
        <w:rPr>
          <w:sz w:val="24"/>
          <w:szCs w:val="24"/>
        </w:rPr>
        <w:t xml:space="preserve">mixture of </w:t>
      </w:r>
      <w:r w:rsidR="00FE0E27" w:rsidRPr="00B96773">
        <w:rPr>
          <w:sz w:val="24"/>
          <w:szCs w:val="24"/>
          <w:lang w:eastAsia="zh-CN"/>
        </w:rPr>
        <w:t>row-transformation</w:t>
      </w:r>
      <w:r w:rsidR="007F003C" w:rsidRPr="00B96773">
        <w:rPr>
          <w:sz w:val="24"/>
          <w:szCs w:val="24"/>
          <w:lang w:eastAsia="zh-CN"/>
        </w:rPr>
        <w:t xml:space="preserve"> and column-transformation</w:t>
      </w:r>
      <w:r w:rsidR="00FE0E27" w:rsidRPr="00B96773">
        <w:rPr>
          <w:sz w:val="24"/>
          <w:szCs w:val="24"/>
          <w:lang w:eastAsia="zh-CN"/>
        </w:rPr>
        <w:t xml:space="preserve"> group</w:t>
      </w:r>
      <w:r w:rsidRPr="00B96773">
        <w:rPr>
          <w:sz w:val="24"/>
          <w:szCs w:val="24"/>
        </w:rPr>
        <w:t xml:space="preserve">, and (D) </w:t>
      </w:r>
      <w:r w:rsidR="00551673" w:rsidRPr="00B96773">
        <w:rPr>
          <w:sz w:val="24"/>
          <w:szCs w:val="24"/>
        </w:rPr>
        <w:t xml:space="preserve">ROC curves of </w:t>
      </w:r>
      <w:r w:rsidR="007A5BB7" w:rsidRPr="00FF2C42">
        <w:rPr>
          <w:sz w:val="24"/>
          <w:szCs w:val="24"/>
        </w:rPr>
        <w:t>r</w:t>
      </w:r>
      <w:r w:rsidR="00551673" w:rsidRPr="00FF2C42">
        <w:rPr>
          <w:sz w:val="24"/>
          <w:szCs w:val="24"/>
        </w:rPr>
        <w:t xml:space="preserve">andom </w:t>
      </w:r>
      <w:r w:rsidR="007A5BB7" w:rsidRPr="00FF2C42">
        <w:rPr>
          <w:sz w:val="24"/>
          <w:szCs w:val="24"/>
        </w:rPr>
        <w:t>f</w:t>
      </w:r>
      <w:r w:rsidR="00551673" w:rsidRPr="00FF2C42">
        <w:rPr>
          <w:sz w:val="24"/>
          <w:szCs w:val="24"/>
        </w:rPr>
        <w:t xml:space="preserve">orest classifiers </w:t>
      </w:r>
      <w:r w:rsidR="007305BB" w:rsidRPr="00FF2C42">
        <w:rPr>
          <w:rFonts w:hint="eastAsia"/>
          <w:sz w:val="24"/>
          <w:szCs w:val="24"/>
        </w:rPr>
        <w:t>trained with feature descriptors</w:t>
      </w:r>
      <w:r w:rsidR="007305BB" w:rsidRPr="00FF2C42">
        <w:rPr>
          <w:sz w:val="24"/>
          <w:szCs w:val="24"/>
        </w:rPr>
        <w:t xml:space="preserve"> </w:t>
      </w:r>
      <w:r w:rsidR="00A238F7">
        <w:rPr>
          <w:sz w:val="24"/>
          <w:szCs w:val="24"/>
        </w:rPr>
        <w:t>by</w:t>
      </w:r>
      <w:r w:rsidR="00A238F7" w:rsidRPr="00FF2C42">
        <w:rPr>
          <w:sz w:val="24"/>
          <w:szCs w:val="24"/>
        </w:rPr>
        <w:t xml:space="preserve"> </w:t>
      </w:r>
      <w:r w:rsidR="00601B92" w:rsidRPr="00B96773">
        <w:rPr>
          <w:kern w:val="2"/>
          <w:sz w:val="24"/>
          <w:szCs w:val="24"/>
          <w:lang w:eastAsia="zh-CN"/>
        </w:rPr>
        <w:t>c</w:t>
      </w:r>
      <w:r w:rsidR="00637930" w:rsidRPr="00B96773">
        <w:rPr>
          <w:kern w:val="2"/>
          <w:sz w:val="24"/>
          <w:szCs w:val="24"/>
          <w:lang w:eastAsia="zh-CN"/>
        </w:rPr>
        <w:t>ombination</w:t>
      </w:r>
      <w:r w:rsidR="00440A59" w:rsidRPr="00B96773">
        <w:rPr>
          <w:kern w:val="2"/>
          <w:sz w:val="24"/>
          <w:szCs w:val="24"/>
          <w:lang w:eastAsia="zh-CN"/>
        </w:rPr>
        <w:t>s</w:t>
      </w:r>
      <w:r w:rsidR="00601B92" w:rsidRPr="00B96773">
        <w:rPr>
          <w:kern w:val="2"/>
          <w:sz w:val="24"/>
          <w:szCs w:val="24"/>
          <w:lang w:eastAsia="zh-CN"/>
        </w:rPr>
        <w:t xml:space="preserve"> of </w:t>
      </w:r>
      <w:r w:rsidR="00DC205A" w:rsidRPr="00B96773">
        <w:rPr>
          <w:kern w:val="2"/>
          <w:sz w:val="24"/>
          <w:szCs w:val="24"/>
          <w:lang w:eastAsia="zh-CN"/>
        </w:rPr>
        <w:t>rest</w:t>
      </w:r>
      <w:r w:rsidR="00440A59" w:rsidRPr="00B96773">
        <w:rPr>
          <w:kern w:val="2"/>
          <w:sz w:val="24"/>
          <w:szCs w:val="24"/>
          <w:lang w:eastAsia="zh-CN"/>
        </w:rPr>
        <w:t xml:space="preserve"> </w:t>
      </w:r>
      <w:r w:rsidR="00440A59" w:rsidRPr="00B96773">
        <w:rPr>
          <w:sz w:val="24"/>
          <w:szCs w:val="24"/>
          <w:lang w:eastAsia="zh-CN"/>
        </w:rPr>
        <w:t>group</w:t>
      </w:r>
      <w:r w:rsidR="00A238F7">
        <w:rPr>
          <w:sz w:val="24"/>
          <w:szCs w:val="24"/>
          <w:lang w:eastAsia="zh-CN"/>
        </w:rPr>
        <w:t>s</w:t>
      </w:r>
      <w:r w:rsidRPr="00B96773">
        <w:rPr>
          <w:sz w:val="24"/>
          <w:szCs w:val="24"/>
        </w:rPr>
        <w:t>.</w:t>
      </w:r>
    </w:p>
    <w:p w14:paraId="252C67EA" w14:textId="77777777" w:rsidR="00606B69" w:rsidRDefault="00606B69" w:rsidP="00A2178A">
      <w:pPr>
        <w:rPr>
          <w:sz w:val="24"/>
          <w:szCs w:val="24"/>
        </w:rPr>
      </w:pPr>
    </w:p>
    <w:p w14:paraId="5FB8F484" w14:textId="177762EE" w:rsidR="00BC2ACC" w:rsidRDefault="00BC2ACC" w:rsidP="00A2178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 xml:space="preserve">For each type of </w:t>
      </w:r>
      <w:r w:rsidR="00624D26">
        <w:rPr>
          <w:sz w:val="24"/>
          <w:szCs w:val="24"/>
        </w:rPr>
        <w:t xml:space="preserve">PSSM-based </w:t>
      </w:r>
      <w:r>
        <w:rPr>
          <w:rFonts w:hint="eastAsia"/>
          <w:sz w:val="24"/>
          <w:szCs w:val="24"/>
        </w:rPr>
        <w:t>feature</w:t>
      </w:r>
      <w:r w:rsidR="00624D26"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 xml:space="preserve">, </w:t>
      </w:r>
      <w:r w:rsidR="00384454">
        <w:rPr>
          <w:sz w:val="24"/>
          <w:szCs w:val="24"/>
        </w:rPr>
        <w:t xml:space="preserve">the </w:t>
      </w:r>
      <w:r>
        <w:rPr>
          <w:sz w:val="24"/>
          <w:szCs w:val="24"/>
        </w:rPr>
        <w:t>random forest classifier was trained</w:t>
      </w:r>
      <w:r>
        <w:rPr>
          <w:rFonts w:hint="eastAsia"/>
          <w:sz w:val="24"/>
          <w:szCs w:val="24"/>
        </w:rPr>
        <w:t xml:space="preserve"> and validated based on </w:t>
      </w:r>
      <w:r w:rsidRPr="00107C5D">
        <w:rPr>
          <w:sz w:val="24"/>
          <w:szCs w:val="24"/>
        </w:rPr>
        <w:t>the 10-time</w:t>
      </w:r>
      <w:r w:rsidR="00011931">
        <w:rPr>
          <w:sz w:val="24"/>
          <w:szCs w:val="24"/>
        </w:rPr>
        <w:t xml:space="preserve"> randomization tests of</w:t>
      </w:r>
      <w:r w:rsidRPr="00107C5D">
        <w:rPr>
          <w:sz w:val="24"/>
          <w:szCs w:val="24"/>
        </w:rPr>
        <w:t xml:space="preserve"> 5-fold cross-validation</w:t>
      </w:r>
      <w:r>
        <w:rPr>
          <w:rFonts w:hint="eastAsia"/>
          <w:sz w:val="24"/>
          <w:szCs w:val="24"/>
        </w:rPr>
        <w:t xml:space="preserve">. </w:t>
      </w:r>
      <w:r w:rsidR="00384454">
        <w:rPr>
          <w:sz w:val="24"/>
          <w:szCs w:val="24"/>
        </w:rPr>
        <w:t>Respective r</w:t>
      </w:r>
      <w:r>
        <w:rPr>
          <w:sz w:val="24"/>
          <w:szCs w:val="24"/>
        </w:rPr>
        <w:t xml:space="preserve">esults are </w:t>
      </w:r>
      <w:r w:rsidR="00011931">
        <w:rPr>
          <w:sz w:val="24"/>
          <w:szCs w:val="24"/>
        </w:rPr>
        <w:t xml:space="preserve">shown </w:t>
      </w:r>
      <w:r>
        <w:rPr>
          <w:sz w:val="24"/>
          <w:szCs w:val="24"/>
        </w:rPr>
        <w:t xml:space="preserve">in Table </w:t>
      </w:r>
      <w:r w:rsidR="00FF2C42">
        <w:rPr>
          <w:sz w:val="24"/>
          <w:szCs w:val="24"/>
        </w:rPr>
        <w:t>S</w:t>
      </w:r>
      <w:r w:rsidR="00FB66BA">
        <w:rPr>
          <w:sz w:val="24"/>
          <w:szCs w:val="24"/>
        </w:rPr>
        <w:t>2</w:t>
      </w:r>
      <w:r>
        <w:rPr>
          <w:sz w:val="24"/>
          <w:szCs w:val="24"/>
        </w:rPr>
        <w:t xml:space="preserve"> and Fig</w:t>
      </w:r>
      <w:r w:rsidR="00FF2C42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FF2C42">
        <w:rPr>
          <w:sz w:val="24"/>
          <w:szCs w:val="24"/>
        </w:rPr>
        <w:t>S</w:t>
      </w:r>
      <w:r w:rsidR="009C317E">
        <w:rPr>
          <w:sz w:val="24"/>
          <w:szCs w:val="24"/>
        </w:rPr>
        <w:t>8</w:t>
      </w:r>
      <w:r>
        <w:rPr>
          <w:sz w:val="24"/>
          <w:szCs w:val="24"/>
        </w:rPr>
        <w:t>.</w:t>
      </w:r>
    </w:p>
    <w:p w14:paraId="4C3B102B" w14:textId="5D2E9174" w:rsidR="0028464A" w:rsidRDefault="00BC2ACC" w:rsidP="00A2178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A</w:t>
      </w:r>
      <w:r w:rsidR="006A1E1C" w:rsidRPr="00E7616C">
        <w:rPr>
          <w:sz w:val="24"/>
          <w:szCs w:val="24"/>
        </w:rPr>
        <w:t xml:space="preserve">s can be </w:t>
      </w:r>
      <w:r w:rsidR="00E96CC8" w:rsidRPr="00E7616C">
        <w:rPr>
          <w:sz w:val="24"/>
          <w:szCs w:val="24"/>
        </w:rPr>
        <w:t xml:space="preserve">observed </w:t>
      </w:r>
      <w:r w:rsidR="006A1E1C" w:rsidRPr="00E7616C">
        <w:rPr>
          <w:sz w:val="24"/>
          <w:szCs w:val="24"/>
        </w:rPr>
        <w:t>from</w:t>
      </w:r>
      <w:r w:rsidR="00104F85" w:rsidRPr="00E7616C">
        <w:rPr>
          <w:rFonts w:hint="eastAsia"/>
          <w:sz w:val="24"/>
          <w:szCs w:val="24"/>
        </w:rPr>
        <w:t xml:space="preserve"> Table </w:t>
      </w:r>
      <w:r w:rsidR="00FF2C42">
        <w:rPr>
          <w:sz w:val="24"/>
          <w:szCs w:val="24"/>
        </w:rPr>
        <w:t>S</w:t>
      </w:r>
      <w:r w:rsidR="00FB66BA">
        <w:rPr>
          <w:sz w:val="24"/>
          <w:szCs w:val="24"/>
        </w:rPr>
        <w:t>2</w:t>
      </w:r>
      <w:r w:rsidR="00104F85" w:rsidRPr="00E7616C">
        <w:rPr>
          <w:rFonts w:hint="eastAsia"/>
          <w:sz w:val="24"/>
          <w:szCs w:val="24"/>
        </w:rPr>
        <w:t>,</w:t>
      </w:r>
      <w:r w:rsidR="000B295D" w:rsidRPr="00E7616C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PSSM-</w:t>
      </w:r>
      <w:r w:rsidR="008F401D">
        <w:rPr>
          <w:rFonts w:hint="eastAsia"/>
          <w:sz w:val="24"/>
          <w:szCs w:val="24"/>
        </w:rPr>
        <w:t xml:space="preserve">based </w:t>
      </w:r>
      <w:r w:rsidR="008F401D" w:rsidRPr="00E7616C">
        <w:rPr>
          <w:sz w:val="24"/>
          <w:szCs w:val="24"/>
        </w:rPr>
        <w:t>descriptors</w:t>
      </w:r>
      <w:r w:rsidR="008F401D">
        <w:rPr>
          <w:rFonts w:hint="eastAsia"/>
          <w:sz w:val="24"/>
          <w:szCs w:val="24"/>
        </w:rPr>
        <w:t xml:space="preserve"> </w:t>
      </w:r>
      <w:r w:rsidR="008F401D" w:rsidRPr="00E7616C">
        <w:rPr>
          <w:sz w:val="24"/>
          <w:szCs w:val="24"/>
        </w:rPr>
        <w:t>p</w:t>
      </w:r>
      <w:r w:rsidR="008F401D">
        <w:rPr>
          <w:sz w:val="24"/>
          <w:szCs w:val="24"/>
        </w:rPr>
        <w:t>erform</w:t>
      </w:r>
      <w:r w:rsidR="00201303">
        <w:rPr>
          <w:sz w:val="24"/>
          <w:szCs w:val="24"/>
        </w:rPr>
        <w:t>ed</w:t>
      </w:r>
      <w:r w:rsidR="008F401D" w:rsidRPr="00E7616C">
        <w:rPr>
          <w:sz w:val="24"/>
          <w:szCs w:val="24"/>
        </w:rPr>
        <w:t xml:space="preserve"> much better</w:t>
      </w:r>
      <w:r w:rsidR="008F401D">
        <w:rPr>
          <w:rFonts w:hint="eastAsia"/>
          <w:sz w:val="24"/>
          <w:szCs w:val="24"/>
        </w:rPr>
        <w:t xml:space="preserve"> </w:t>
      </w:r>
      <w:r w:rsidR="0037729F">
        <w:rPr>
          <w:sz w:val="24"/>
          <w:szCs w:val="24"/>
        </w:rPr>
        <w:t xml:space="preserve">when </w:t>
      </w:r>
      <w:r w:rsidR="008F401D">
        <w:rPr>
          <w:rFonts w:hint="eastAsia"/>
          <w:sz w:val="24"/>
          <w:szCs w:val="24"/>
        </w:rPr>
        <w:t xml:space="preserve">compared with sequence-based </w:t>
      </w:r>
      <w:r w:rsidR="008F401D" w:rsidRPr="00E7616C">
        <w:rPr>
          <w:sz w:val="24"/>
          <w:szCs w:val="24"/>
        </w:rPr>
        <w:t>descriptors</w:t>
      </w:r>
      <w:r w:rsidR="008F401D">
        <w:rPr>
          <w:rFonts w:hint="eastAsia"/>
          <w:sz w:val="24"/>
          <w:szCs w:val="24"/>
        </w:rPr>
        <w:t xml:space="preserve"> in terms of ACC, F-value and MCC </w:t>
      </w:r>
      <w:r w:rsidR="00826E81">
        <w:rPr>
          <w:sz w:val="24"/>
          <w:szCs w:val="24"/>
        </w:rPr>
        <w:t>scores</w:t>
      </w:r>
      <w:r w:rsidR="00201303">
        <w:rPr>
          <w:sz w:val="24"/>
          <w:szCs w:val="24"/>
        </w:rPr>
        <w:t xml:space="preserve">. These results </w:t>
      </w:r>
      <w:r w:rsidR="008F401D">
        <w:rPr>
          <w:rFonts w:hint="eastAsia"/>
          <w:sz w:val="24"/>
          <w:szCs w:val="24"/>
        </w:rPr>
        <w:t>indicat</w:t>
      </w:r>
      <w:r w:rsidR="00201303">
        <w:rPr>
          <w:sz w:val="24"/>
          <w:szCs w:val="24"/>
        </w:rPr>
        <w:t>e</w:t>
      </w:r>
      <w:r w:rsidR="008F401D">
        <w:rPr>
          <w:rFonts w:hint="eastAsia"/>
          <w:sz w:val="24"/>
          <w:szCs w:val="24"/>
        </w:rPr>
        <w:t xml:space="preserve"> that </w:t>
      </w:r>
      <w:r w:rsidR="008F401D" w:rsidRPr="00E7616C">
        <w:rPr>
          <w:sz w:val="24"/>
          <w:szCs w:val="24"/>
        </w:rPr>
        <w:t>PSSM</w:t>
      </w:r>
      <w:r w:rsidR="008F401D">
        <w:rPr>
          <w:rFonts w:hint="eastAsia"/>
          <w:sz w:val="24"/>
          <w:szCs w:val="24"/>
        </w:rPr>
        <w:t xml:space="preserve"> </w:t>
      </w:r>
      <w:r w:rsidR="008F401D" w:rsidRPr="00E7616C">
        <w:rPr>
          <w:sz w:val="24"/>
          <w:szCs w:val="24"/>
        </w:rPr>
        <w:t>descriptors</w:t>
      </w:r>
      <w:r w:rsidR="008F401D">
        <w:rPr>
          <w:rFonts w:hint="eastAsia"/>
          <w:sz w:val="24"/>
          <w:szCs w:val="24"/>
        </w:rPr>
        <w:t xml:space="preserve"> are much more informative</w:t>
      </w:r>
      <w:r w:rsidR="00201303">
        <w:rPr>
          <w:sz w:val="24"/>
          <w:szCs w:val="24"/>
        </w:rPr>
        <w:t xml:space="preserve">, </w:t>
      </w:r>
      <w:r w:rsidR="00A45938">
        <w:rPr>
          <w:sz w:val="24"/>
          <w:szCs w:val="24"/>
        </w:rPr>
        <w:t xml:space="preserve">significantly </w:t>
      </w:r>
      <w:r w:rsidR="00201303">
        <w:rPr>
          <w:sz w:val="24"/>
          <w:szCs w:val="24"/>
        </w:rPr>
        <w:t>contributing to the model performance</w:t>
      </w:r>
      <w:r w:rsidR="008F401D">
        <w:rPr>
          <w:rFonts w:hint="eastAsia"/>
          <w:sz w:val="24"/>
          <w:szCs w:val="24"/>
        </w:rPr>
        <w:t xml:space="preserve">. </w:t>
      </w:r>
      <w:r w:rsidR="00D7415C">
        <w:rPr>
          <w:sz w:val="24"/>
          <w:szCs w:val="24"/>
        </w:rPr>
        <w:t>On the other hand, the RF classifiers trained using different types of PSSM-derived features achieved a varying performance</w:t>
      </w:r>
      <w:r w:rsidR="008F401D">
        <w:rPr>
          <w:rFonts w:hint="eastAsia"/>
          <w:sz w:val="24"/>
          <w:szCs w:val="24"/>
        </w:rPr>
        <w:t xml:space="preserve">, </w:t>
      </w:r>
      <w:r w:rsidR="00D7415C">
        <w:rPr>
          <w:sz w:val="24"/>
          <w:szCs w:val="24"/>
        </w:rPr>
        <w:t>in terms of</w:t>
      </w:r>
      <w:r w:rsidR="008F401D">
        <w:rPr>
          <w:rFonts w:hint="eastAsia"/>
          <w:sz w:val="24"/>
          <w:szCs w:val="24"/>
        </w:rPr>
        <w:t xml:space="preserve"> ACC (ranging from </w:t>
      </w:r>
      <w:r w:rsidR="008F401D">
        <w:rPr>
          <w:sz w:val="24"/>
          <w:szCs w:val="24"/>
        </w:rPr>
        <w:t>0.842 to 0.904</w:t>
      </w:r>
      <w:r w:rsidR="008F401D">
        <w:rPr>
          <w:rFonts w:hint="eastAsia"/>
          <w:sz w:val="24"/>
          <w:szCs w:val="24"/>
        </w:rPr>
        <w:t xml:space="preserve">), </w:t>
      </w:r>
      <w:r w:rsidR="008F401D">
        <w:rPr>
          <w:sz w:val="24"/>
          <w:szCs w:val="24"/>
        </w:rPr>
        <w:t>F</w:t>
      </w:r>
      <w:r w:rsidR="004272C7">
        <w:rPr>
          <w:sz w:val="24"/>
          <w:szCs w:val="24"/>
        </w:rPr>
        <w:t>-value</w:t>
      </w:r>
      <w:r w:rsidR="008F401D">
        <w:rPr>
          <w:sz w:val="24"/>
          <w:szCs w:val="24"/>
        </w:rPr>
        <w:t xml:space="preserve"> </w:t>
      </w:r>
      <w:r w:rsidR="008F401D">
        <w:rPr>
          <w:rFonts w:hint="eastAsia"/>
          <w:sz w:val="24"/>
          <w:szCs w:val="24"/>
        </w:rPr>
        <w:t>(</w:t>
      </w:r>
      <w:r w:rsidR="008F401D">
        <w:rPr>
          <w:sz w:val="24"/>
          <w:szCs w:val="24"/>
        </w:rPr>
        <w:t>ranging from 0.829 to 0.903</w:t>
      </w:r>
      <w:r w:rsidR="008F401D">
        <w:rPr>
          <w:rFonts w:hint="eastAsia"/>
          <w:sz w:val="24"/>
          <w:szCs w:val="24"/>
        </w:rPr>
        <w:t xml:space="preserve">) and </w:t>
      </w:r>
      <w:r w:rsidR="008F401D">
        <w:rPr>
          <w:sz w:val="24"/>
          <w:szCs w:val="24"/>
        </w:rPr>
        <w:t>MCC</w:t>
      </w:r>
      <w:r w:rsidR="008F401D">
        <w:rPr>
          <w:rFonts w:hint="eastAsia"/>
          <w:sz w:val="24"/>
          <w:szCs w:val="24"/>
        </w:rPr>
        <w:t xml:space="preserve"> (</w:t>
      </w:r>
      <w:r w:rsidR="008F401D">
        <w:rPr>
          <w:sz w:val="24"/>
          <w:szCs w:val="24"/>
        </w:rPr>
        <w:t xml:space="preserve">ranging from </w:t>
      </w:r>
      <w:r w:rsidR="008F401D" w:rsidRPr="00E7616C">
        <w:rPr>
          <w:sz w:val="24"/>
          <w:szCs w:val="24"/>
        </w:rPr>
        <w:t>0.691 to 0.810</w:t>
      </w:r>
      <w:r w:rsidR="008F401D">
        <w:rPr>
          <w:rFonts w:hint="eastAsia"/>
          <w:sz w:val="24"/>
          <w:szCs w:val="24"/>
        </w:rPr>
        <w:t>)</w:t>
      </w:r>
      <w:r w:rsidR="00D7415C">
        <w:rPr>
          <w:sz w:val="24"/>
          <w:szCs w:val="24"/>
        </w:rPr>
        <w:t xml:space="preserve">, </w:t>
      </w:r>
      <w:r w:rsidR="0050052D">
        <w:rPr>
          <w:sz w:val="24"/>
          <w:szCs w:val="24"/>
        </w:rPr>
        <w:t xml:space="preserve">depending on the particular PSSM feature type </w:t>
      </w:r>
      <w:r w:rsidR="0027044F">
        <w:rPr>
          <w:sz w:val="24"/>
          <w:szCs w:val="24"/>
        </w:rPr>
        <w:t>used for training the RF models</w:t>
      </w:r>
      <w:r w:rsidR="0050052D">
        <w:rPr>
          <w:sz w:val="24"/>
          <w:szCs w:val="24"/>
        </w:rPr>
        <w:t>.</w:t>
      </w:r>
      <w:r w:rsidR="00D7415C">
        <w:rPr>
          <w:sz w:val="24"/>
          <w:szCs w:val="24"/>
        </w:rPr>
        <w:t xml:space="preserve"> </w:t>
      </w:r>
      <w:r w:rsidR="0050052D">
        <w:rPr>
          <w:sz w:val="24"/>
          <w:szCs w:val="24"/>
        </w:rPr>
        <w:t xml:space="preserve">The performance discrepancy implies that </w:t>
      </w:r>
      <w:r w:rsidR="0028464A">
        <w:rPr>
          <w:sz w:val="24"/>
          <w:szCs w:val="24"/>
        </w:rPr>
        <w:t>selection of optimal PSSM features that best suit the specific classification task should be exercised with caution</w:t>
      </w:r>
      <w:r w:rsidR="00721F59">
        <w:rPr>
          <w:sz w:val="24"/>
          <w:szCs w:val="24"/>
        </w:rPr>
        <w:t xml:space="preserve">. </w:t>
      </w:r>
      <w:r w:rsidR="0028464A">
        <w:rPr>
          <w:sz w:val="24"/>
          <w:szCs w:val="24"/>
        </w:rPr>
        <w:t xml:space="preserve">POSSUM </w:t>
      </w:r>
      <w:r w:rsidR="00721F59">
        <w:rPr>
          <w:sz w:val="24"/>
          <w:szCs w:val="24"/>
        </w:rPr>
        <w:t xml:space="preserve">is </w:t>
      </w:r>
      <w:r w:rsidR="0028464A">
        <w:rPr>
          <w:sz w:val="24"/>
          <w:szCs w:val="24"/>
        </w:rPr>
        <w:t xml:space="preserve">a tool that </w:t>
      </w:r>
      <w:r w:rsidR="0071688E">
        <w:rPr>
          <w:sz w:val="24"/>
          <w:szCs w:val="24"/>
        </w:rPr>
        <w:t xml:space="preserve">offers the opportunity </w:t>
      </w:r>
      <w:r w:rsidR="00721F59">
        <w:rPr>
          <w:sz w:val="24"/>
          <w:szCs w:val="24"/>
        </w:rPr>
        <w:t xml:space="preserve">to do the latter, </w:t>
      </w:r>
      <w:r w:rsidR="0071688E">
        <w:rPr>
          <w:sz w:val="24"/>
          <w:szCs w:val="24"/>
        </w:rPr>
        <w:t xml:space="preserve">by </w:t>
      </w:r>
      <w:r w:rsidR="0028464A">
        <w:rPr>
          <w:sz w:val="24"/>
          <w:szCs w:val="24"/>
        </w:rPr>
        <w:t>allow</w:t>
      </w:r>
      <w:r w:rsidR="0071688E">
        <w:rPr>
          <w:sz w:val="24"/>
          <w:szCs w:val="24"/>
        </w:rPr>
        <w:t>ing</w:t>
      </w:r>
      <w:r w:rsidR="0028464A">
        <w:rPr>
          <w:sz w:val="24"/>
          <w:szCs w:val="24"/>
        </w:rPr>
        <w:t xml:space="preserve"> interested users to address this technically challenging yet important question</w:t>
      </w:r>
      <w:r w:rsidR="000E46FF">
        <w:rPr>
          <w:sz w:val="24"/>
          <w:szCs w:val="24"/>
        </w:rPr>
        <w:t xml:space="preserve"> and meet their specific needs and facilitate their efforts to optimize the model performance within a homogenous framework</w:t>
      </w:r>
      <w:r w:rsidR="0028464A">
        <w:rPr>
          <w:sz w:val="24"/>
          <w:szCs w:val="24"/>
        </w:rPr>
        <w:t>.</w:t>
      </w:r>
      <w:r w:rsidR="00723E78">
        <w:rPr>
          <w:sz w:val="24"/>
          <w:szCs w:val="24"/>
        </w:rPr>
        <w:t xml:space="preserve"> </w:t>
      </w:r>
      <w:r w:rsidR="00721F59">
        <w:rPr>
          <w:sz w:val="24"/>
          <w:szCs w:val="24"/>
        </w:rPr>
        <w:t>S</w:t>
      </w:r>
      <w:r w:rsidR="0033710B">
        <w:rPr>
          <w:sz w:val="24"/>
          <w:szCs w:val="24"/>
        </w:rPr>
        <w:t>tatistically quantify</w:t>
      </w:r>
      <w:r w:rsidR="00721F59">
        <w:rPr>
          <w:sz w:val="24"/>
          <w:szCs w:val="24"/>
        </w:rPr>
        <w:t>ing</w:t>
      </w:r>
      <w:r w:rsidR="0033710B">
        <w:rPr>
          <w:sz w:val="24"/>
          <w:szCs w:val="24"/>
        </w:rPr>
        <w:t xml:space="preserve"> the contribution of various PSSM-based features to the prediction performance of the machine learning models</w:t>
      </w:r>
      <w:r w:rsidR="00721F59">
        <w:rPr>
          <w:sz w:val="24"/>
          <w:szCs w:val="24"/>
        </w:rPr>
        <w:t xml:space="preserve"> is a relevant question of interest</w:t>
      </w:r>
      <w:r w:rsidR="0033710B">
        <w:rPr>
          <w:sz w:val="24"/>
          <w:szCs w:val="24"/>
        </w:rPr>
        <w:t xml:space="preserve">, </w:t>
      </w:r>
      <w:r w:rsidR="00721F59">
        <w:rPr>
          <w:sz w:val="24"/>
          <w:szCs w:val="24"/>
        </w:rPr>
        <w:t>as well as</w:t>
      </w:r>
      <w:r w:rsidR="0033710B">
        <w:rPr>
          <w:sz w:val="24"/>
          <w:szCs w:val="24"/>
        </w:rPr>
        <w:t xml:space="preserve"> </w:t>
      </w:r>
      <w:r w:rsidR="00721F59">
        <w:rPr>
          <w:sz w:val="24"/>
          <w:szCs w:val="24"/>
        </w:rPr>
        <w:t xml:space="preserve">combining </w:t>
      </w:r>
      <w:r w:rsidR="0033710B">
        <w:rPr>
          <w:sz w:val="24"/>
          <w:szCs w:val="24"/>
        </w:rPr>
        <w:t xml:space="preserve">different feature selection techniques to identify a condensed subset of </w:t>
      </w:r>
      <w:r w:rsidR="00E46BE4">
        <w:rPr>
          <w:sz w:val="24"/>
          <w:szCs w:val="24"/>
        </w:rPr>
        <w:t xml:space="preserve">the </w:t>
      </w:r>
      <w:r w:rsidR="0033710B">
        <w:rPr>
          <w:sz w:val="24"/>
          <w:szCs w:val="24"/>
        </w:rPr>
        <w:t xml:space="preserve">most important PSSM features that </w:t>
      </w:r>
      <w:r w:rsidR="00E46BE4">
        <w:rPr>
          <w:sz w:val="24"/>
          <w:szCs w:val="24"/>
        </w:rPr>
        <w:t>collectively determine</w:t>
      </w:r>
      <w:r w:rsidR="0033710B">
        <w:rPr>
          <w:sz w:val="24"/>
          <w:szCs w:val="24"/>
        </w:rPr>
        <w:t xml:space="preserve"> the model performance.</w:t>
      </w:r>
    </w:p>
    <w:p w14:paraId="53D07B87" w14:textId="0AF766DE" w:rsidR="00FB0F80" w:rsidRPr="00E7616C" w:rsidRDefault="0083518D" w:rsidP="00A2178A">
      <w:pPr>
        <w:rPr>
          <w:sz w:val="24"/>
          <w:szCs w:val="24"/>
          <w:lang w:eastAsia="zh-CN"/>
        </w:rPr>
      </w:pPr>
      <w:r>
        <w:rPr>
          <w:sz w:val="24"/>
          <w:szCs w:val="24"/>
        </w:rPr>
        <w:t>Furthermore</w:t>
      </w:r>
      <w:r w:rsidR="0008391D">
        <w:rPr>
          <w:sz w:val="24"/>
          <w:szCs w:val="24"/>
        </w:rPr>
        <w:t xml:space="preserve">, </w:t>
      </w:r>
      <w:r w:rsidR="00721F59">
        <w:rPr>
          <w:sz w:val="24"/>
          <w:szCs w:val="24"/>
        </w:rPr>
        <w:t xml:space="preserve">and rather </w:t>
      </w:r>
      <w:r w:rsidR="0074570C">
        <w:rPr>
          <w:sz w:val="24"/>
          <w:szCs w:val="24"/>
        </w:rPr>
        <w:t>surpris</w:t>
      </w:r>
      <w:r w:rsidR="00456047">
        <w:rPr>
          <w:sz w:val="24"/>
          <w:szCs w:val="24"/>
        </w:rPr>
        <w:t>ingly</w:t>
      </w:r>
      <w:r w:rsidR="0074570C">
        <w:rPr>
          <w:sz w:val="24"/>
          <w:szCs w:val="24"/>
        </w:rPr>
        <w:t xml:space="preserve">, </w:t>
      </w:r>
      <w:r w:rsidR="00817B88">
        <w:rPr>
          <w:sz w:val="24"/>
          <w:szCs w:val="24"/>
        </w:rPr>
        <w:t xml:space="preserve">certain </w:t>
      </w:r>
      <w:r w:rsidR="0074570C">
        <w:rPr>
          <w:sz w:val="24"/>
          <w:szCs w:val="24"/>
        </w:rPr>
        <w:t xml:space="preserve">uncommon (not well known) </w:t>
      </w:r>
      <w:r w:rsidR="009874D0">
        <w:rPr>
          <w:sz w:val="24"/>
          <w:szCs w:val="24"/>
        </w:rPr>
        <w:t>descriptors s</w:t>
      </w:r>
      <w:r w:rsidR="00F074E5">
        <w:rPr>
          <w:sz w:val="24"/>
          <w:szCs w:val="24"/>
        </w:rPr>
        <w:t>uch as DP-PSSM and EEDP achieve</w:t>
      </w:r>
      <w:r w:rsidR="0074570C">
        <w:rPr>
          <w:sz w:val="24"/>
          <w:szCs w:val="24"/>
        </w:rPr>
        <w:t>d</w:t>
      </w:r>
      <w:r w:rsidR="009874D0">
        <w:rPr>
          <w:sz w:val="24"/>
          <w:szCs w:val="24"/>
        </w:rPr>
        <w:t xml:space="preserve"> </w:t>
      </w:r>
      <w:r w:rsidR="00F074E5">
        <w:rPr>
          <w:rFonts w:hint="eastAsia"/>
          <w:sz w:val="24"/>
          <w:szCs w:val="24"/>
        </w:rPr>
        <w:t>reasonable</w:t>
      </w:r>
      <w:r w:rsidR="009874D0">
        <w:rPr>
          <w:sz w:val="24"/>
          <w:szCs w:val="24"/>
        </w:rPr>
        <w:t xml:space="preserve"> performances</w:t>
      </w:r>
      <w:r w:rsidR="00CE1D65">
        <w:rPr>
          <w:sz w:val="24"/>
          <w:szCs w:val="24"/>
        </w:rPr>
        <w:t xml:space="preserve">. In contrast, </w:t>
      </w:r>
      <w:r w:rsidR="00B261EF">
        <w:rPr>
          <w:sz w:val="24"/>
          <w:szCs w:val="24"/>
        </w:rPr>
        <w:t>some popular descriptors such as PSSM-AC and PSSM-CC</w:t>
      </w:r>
      <w:r w:rsidR="00F074E5">
        <w:rPr>
          <w:sz w:val="24"/>
          <w:szCs w:val="24"/>
        </w:rPr>
        <w:t xml:space="preserve"> perform</w:t>
      </w:r>
      <w:r w:rsidR="0074570C">
        <w:rPr>
          <w:sz w:val="24"/>
          <w:szCs w:val="24"/>
        </w:rPr>
        <w:t>ed</w:t>
      </w:r>
      <w:r w:rsidR="00B261EF">
        <w:rPr>
          <w:sz w:val="24"/>
          <w:szCs w:val="24"/>
        </w:rPr>
        <w:t xml:space="preserve"> </w:t>
      </w:r>
      <w:r w:rsidR="0074570C">
        <w:rPr>
          <w:sz w:val="24"/>
          <w:szCs w:val="24"/>
        </w:rPr>
        <w:t xml:space="preserve">poorly </w:t>
      </w:r>
      <w:r w:rsidR="0061612C">
        <w:rPr>
          <w:sz w:val="24"/>
          <w:szCs w:val="24"/>
        </w:rPr>
        <w:t xml:space="preserve">in this </w:t>
      </w:r>
      <w:r w:rsidR="00F074E5">
        <w:rPr>
          <w:rFonts w:hint="eastAsia"/>
          <w:sz w:val="24"/>
          <w:szCs w:val="24"/>
        </w:rPr>
        <w:t xml:space="preserve">assessment </w:t>
      </w:r>
      <w:r w:rsidR="0074570C">
        <w:rPr>
          <w:sz w:val="24"/>
          <w:szCs w:val="24"/>
        </w:rPr>
        <w:t>(</w:t>
      </w:r>
      <w:r w:rsidR="0061612C">
        <w:rPr>
          <w:sz w:val="24"/>
          <w:szCs w:val="24"/>
        </w:rPr>
        <w:t>Fig</w:t>
      </w:r>
      <w:r w:rsidR="002F5AD5">
        <w:rPr>
          <w:sz w:val="24"/>
          <w:szCs w:val="24"/>
        </w:rPr>
        <w:t>.</w:t>
      </w:r>
      <w:r w:rsidR="0061612C">
        <w:rPr>
          <w:sz w:val="24"/>
          <w:szCs w:val="24"/>
        </w:rPr>
        <w:t xml:space="preserve"> </w:t>
      </w:r>
      <w:r w:rsidR="009A30A0">
        <w:rPr>
          <w:sz w:val="24"/>
          <w:szCs w:val="24"/>
        </w:rPr>
        <w:t>S</w:t>
      </w:r>
      <w:r w:rsidR="002272DC">
        <w:rPr>
          <w:sz w:val="24"/>
          <w:szCs w:val="24"/>
        </w:rPr>
        <w:t>8</w:t>
      </w:r>
      <w:r w:rsidR="0074570C">
        <w:rPr>
          <w:sz w:val="24"/>
          <w:szCs w:val="24"/>
        </w:rPr>
        <w:t>C)</w:t>
      </w:r>
      <w:r w:rsidR="00F074E5">
        <w:rPr>
          <w:rFonts w:hint="eastAsia"/>
          <w:sz w:val="24"/>
          <w:szCs w:val="24"/>
        </w:rPr>
        <w:t xml:space="preserve">. </w:t>
      </w:r>
      <w:r w:rsidR="00B16DB0">
        <w:rPr>
          <w:sz w:val="24"/>
          <w:szCs w:val="24"/>
        </w:rPr>
        <w:t>Taken together, we recommend that</w:t>
      </w:r>
      <w:r w:rsidR="00F074E5">
        <w:rPr>
          <w:sz w:val="24"/>
          <w:szCs w:val="24"/>
        </w:rPr>
        <w:t xml:space="preserve"> PSSM matrix transformations </w:t>
      </w:r>
      <w:r w:rsidR="00B16DB0">
        <w:rPr>
          <w:sz w:val="24"/>
          <w:szCs w:val="24"/>
        </w:rPr>
        <w:t xml:space="preserve">be a </w:t>
      </w:r>
      <w:r w:rsidR="00F074E5" w:rsidRPr="000E5D48">
        <w:rPr>
          <w:sz w:val="24"/>
          <w:szCs w:val="24"/>
        </w:rPr>
        <w:t>requisite</w:t>
      </w:r>
      <w:r w:rsidR="00F074E5">
        <w:rPr>
          <w:sz w:val="24"/>
          <w:szCs w:val="24"/>
        </w:rPr>
        <w:t xml:space="preserve"> for </w:t>
      </w:r>
      <w:r w:rsidR="00B16DB0">
        <w:rPr>
          <w:sz w:val="24"/>
          <w:szCs w:val="24"/>
        </w:rPr>
        <w:t xml:space="preserve">the application of POSSUM-calculated PSSM features to </w:t>
      </w:r>
      <w:r w:rsidR="00F074E5">
        <w:rPr>
          <w:sz w:val="24"/>
          <w:szCs w:val="24"/>
        </w:rPr>
        <w:t xml:space="preserve">protein </w:t>
      </w:r>
      <w:r w:rsidR="00B16DB0">
        <w:rPr>
          <w:sz w:val="24"/>
          <w:szCs w:val="24"/>
        </w:rPr>
        <w:t xml:space="preserve">class </w:t>
      </w:r>
      <w:r w:rsidR="00F074E5">
        <w:rPr>
          <w:sz w:val="24"/>
          <w:szCs w:val="24"/>
        </w:rPr>
        <w:t>classification and prediction</w:t>
      </w:r>
      <w:r w:rsidR="00B16DB0">
        <w:rPr>
          <w:sz w:val="24"/>
          <w:szCs w:val="24"/>
        </w:rPr>
        <w:t xml:space="preserve"> tasks. In addition,</w:t>
      </w:r>
      <w:r w:rsidR="00F074E5">
        <w:rPr>
          <w:rFonts w:hint="eastAsia"/>
          <w:sz w:val="24"/>
          <w:szCs w:val="24"/>
        </w:rPr>
        <w:t xml:space="preserve"> various PSSM-based descriptors should be comprehen</w:t>
      </w:r>
      <w:r w:rsidR="00CF1143">
        <w:rPr>
          <w:rFonts w:hint="eastAsia"/>
          <w:sz w:val="24"/>
          <w:szCs w:val="24"/>
        </w:rPr>
        <w:t xml:space="preserve">sively assessed </w:t>
      </w:r>
      <w:r w:rsidR="000A1C49">
        <w:rPr>
          <w:sz w:val="24"/>
          <w:szCs w:val="24"/>
        </w:rPr>
        <w:t>based on</w:t>
      </w:r>
      <w:r w:rsidR="000A1C49">
        <w:rPr>
          <w:rFonts w:hint="eastAsia"/>
          <w:sz w:val="24"/>
          <w:szCs w:val="24"/>
        </w:rPr>
        <w:t xml:space="preserve"> </w:t>
      </w:r>
      <w:r w:rsidR="00CF1143">
        <w:rPr>
          <w:rFonts w:hint="eastAsia"/>
          <w:sz w:val="24"/>
          <w:szCs w:val="24"/>
        </w:rPr>
        <w:t xml:space="preserve">a </w:t>
      </w:r>
      <w:r w:rsidR="000A1C49">
        <w:rPr>
          <w:sz w:val="24"/>
          <w:szCs w:val="24"/>
        </w:rPr>
        <w:t>well-prepared</w:t>
      </w:r>
      <w:r w:rsidR="008A3E1E">
        <w:rPr>
          <w:sz w:val="24"/>
          <w:szCs w:val="24"/>
        </w:rPr>
        <w:t xml:space="preserve"> benchmark</w:t>
      </w:r>
      <w:r w:rsidR="000A1C49">
        <w:rPr>
          <w:sz w:val="24"/>
          <w:szCs w:val="24"/>
        </w:rPr>
        <w:t xml:space="preserve"> </w:t>
      </w:r>
      <w:r w:rsidR="00CF1143">
        <w:rPr>
          <w:rFonts w:hint="eastAsia"/>
          <w:sz w:val="24"/>
          <w:szCs w:val="24"/>
        </w:rPr>
        <w:t>dataset for the purpose of identifying the</w:t>
      </w:r>
      <w:r w:rsidR="00173158">
        <w:rPr>
          <w:sz w:val="24"/>
          <w:szCs w:val="24"/>
        </w:rPr>
        <w:t xml:space="preserve"> best-performing</w:t>
      </w:r>
      <w:r w:rsidR="00CF1143">
        <w:rPr>
          <w:rFonts w:hint="eastAsia"/>
          <w:sz w:val="24"/>
          <w:szCs w:val="24"/>
        </w:rPr>
        <w:t xml:space="preserve"> descriptor</w:t>
      </w:r>
      <w:r w:rsidR="00173158">
        <w:rPr>
          <w:sz w:val="24"/>
          <w:szCs w:val="24"/>
        </w:rPr>
        <w:t>s</w:t>
      </w:r>
      <w:r w:rsidR="002F67D4">
        <w:rPr>
          <w:sz w:val="24"/>
          <w:szCs w:val="24"/>
          <w:lang w:eastAsia="zh-CN"/>
        </w:rPr>
        <w:t>.</w:t>
      </w:r>
      <w:r w:rsidR="00D7468A">
        <w:rPr>
          <w:sz w:val="24"/>
          <w:szCs w:val="24"/>
          <w:lang w:eastAsia="zh-CN"/>
        </w:rPr>
        <w:t xml:space="preserve"> </w:t>
      </w:r>
      <w:r w:rsidR="00DC7EA5">
        <w:rPr>
          <w:sz w:val="24"/>
          <w:szCs w:val="24"/>
          <w:lang w:eastAsia="zh-CN"/>
        </w:rPr>
        <w:t>A</w:t>
      </w:r>
      <w:r w:rsidR="00B10658">
        <w:rPr>
          <w:sz w:val="24"/>
          <w:szCs w:val="24"/>
          <w:lang w:eastAsia="zh-CN"/>
        </w:rPr>
        <w:t xml:space="preserve">s can be seen </w:t>
      </w:r>
      <w:r w:rsidR="008B63C8">
        <w:rPr>
          <w:sz w:val="24"/>
          <w:szCs w:val="24"/>
          <w:lang w:eastAsia="zh-CN"/>
        </w:rPr>
        <w:t>from</w:t>
      </w:r>
      <w:r w:rsidR="00B10658">
        <w:rPr>
          <w:sz w:val="24"/>
          <w:szCs w:val="24"/>
          <w:lang w:eastAsia="zh-CN"/>
        </w:rPr>
        <w:t xml:space="preserve"> </w:t>
      </w:r>
      <w:r w:rsidR="00981300">
        <w:rPr>
          <w:sz w:val="24"/>
          <w:szCs w:val="24"/>
          <w:lang w:eastAsia="zh-CN"/>
        </w:rPr>
        <w:t>Fig</w:t>
      </w:r>
      <w:r w:rsidR="002F5AD5">
        <w:rPr>
          <w:sz w:val="24"/>
          <w:szCs w:val="24"/>
          <w:lang w:eastAsia="zh-CN"/>
        </w:rPr>
        <w:t>.</w:t>
      </w:r>
      <w:r w:rsidR="00981300">
        <w:rPr>
          <w:sz w:val="24"/>
          <w:szCs w:val="24"/>
          <w:lang w:eastAsia="zh-CN"/>
        </w:rPr>
        <w:t xml:space="preserve"> </w:t>
      </w:r>
      <w:r w:rsidR="009A30A0">
        <w:rPr>
          <w:sz w:val="24"/>
          <w:szCs w:val="24"/>
          <w:lang w:eastAsia="zh-CN"/>
        </w:rPr>
        <w:t>S</w:t>
      </w:r>
      <w:r w:rsidR="002272DC">
        <w:rPr>
          <w:sz w:val="24"/>
          <w:szCs w:val="24"/>
          <w:lang w:eastAsia="zh-CN"/>
        </w:rPr>
        <w:t>8</w:t>
      </w:r>
      <w:r w:rsidR="008B63C8">
        <w:rPr>
          <w:sz w:val="24"/>
          <w:szCs w:val="24"/>
          <w:lang w:eastAsia="zh-CN"/>
        </w:rPr>
        <w:t>D</w:t>
      </w:r>
      <w:r w:rsidR="00981300">
        <w:rPr>
          <w:sz w:val="24"/>
          <w:szCs w:val="24"/>
          <w:lang w:eastAsia="zh-CN"/>
        </w:rPr>
        <w:t xml:space="preserve">, </w:t>
      </w:r>
      <w:r w:rsidR="00CF1143">
        <w:rPr>
          <w:rFonts w:hint="eastAsia"/>
          <w:sz w:val="24"/>
          <w:szCs w:val="24"/>
          <w:lang w:eastAsia="zh-CN"/>
        </w:rPr>
        <w:t xml:space="preserve">feature </w:t>
      </w:r>
      <w:r w:rsidR="00113880">
        <w:rPr>
          <w:sz w:val="24"/>
          <w:szCs w:val="24"/>
          <w:lang w:eastAsia="zh-CN"/>
        </w:rPr>
        <w:t>groups based on</w:t>
      </w:r>
      <w:r w:rsidR="00CF1143">
        <w:rPr>
          <w:rFonts w:hint="eastAsia"/>
          <w:sz w:val="24"/>
          <w:szCs w:val="24"/>
          <w:lang w:eastAsia="zh-CN"/>
        </w:rPr>
        <w:t xml:space="preserve"> the </w:t>
      </w:r>
      <w:r w:rsidR="00CF1143">
        <w:rPr>
          <w:sz w:val="24"/>
          <w:szCs w:val="24"/>
          <w:lang w:eastAsia="zh-CN"/>
        </w:rPr>
        <w:t>combination</w:t>
      </w:r>
      <w:r w:rsidR="00CF1143">
        <w:rPr>
          <w:rFonts w:hint="eastAsia"/>
          <w:sz w:val="24"/>
          <w:szCs w:val="24"/>
          <w:lang w:eastAsia="zh-CN"/>
        </w:rPr>
        <w:t xml:space="preserve">s of other </w:t>
      </w:r>
      <w:r w:rsidR="00113880">
        <w:rPr>
          <w:sz w:val="24"/>
          <w:szCs w:val="24"/>
          <w:lang w:eastAsia="zh-CN"/>
        </w:rPr>
        <w:t xml:space="preserve">individual types of </w:t>
      </w:r>
      <w:r w:rsidR="00CF1143">
        <w:rPr>
          <w:rFonts w:hint="eastAsia"/>
          <w:sz w:val="24"/>
          <w:szCs w:val="24"/>
          <w:lang w:eastAsia="zh-CN"/>
        </w:rPr>
        <w:t xml:space="preserve">descriptors </w:t>
      </w:r>
      <w:r w:rsidR="00CF1143">
        <w:rPr>
          <w:sz w:val="24"/>
          <w:szCs w:val="24"/>
          <w:lang w:eastAsia="zh-CN"/>
        </w:rPr>
        <w:t>achieve</w:t>
      </w:r>
      <w:r w:rsidR="00113880">
        <w:rPr>
          <w:sz w:val="24"/>
          <w:szCs w:val="24"/>
          <w:lang w:eastAsia="zh-CN"/>
        </w:rPr>
        <w:t>d</w:t>
      </w:r>
      <w:r w:rsidR="00CF1143">
        <w:rPr>
          <w:rFonts w:hint="eastAsia"/>
          <w:sz w:val="24"/>
          <w:szCs w:val="24"/>
          <w:lang w:eastAsia="zh-CN"/>
        </w:rPr>
        <w:t xml:space="preserve"> a high and </w:t>
      </w:r>
      <w:r w:rsidR="00113880">
        <w:rPr>
          <w:sz w:val="24"/>
          <w:szCs w:val="24"/>
          <w:lang w:eastAsia="zh-CN"/>
        </w:rPr>
        <w:t>stable prediction</w:t>
      </w:r>
      <w:r w:rsidR="00113880">
        <w:rPr>
          <w:rFonts w:hint="eastAsia"/>
          <w:sz w:val="24"/>
          <w:szCs w:val="24"/>
          <w:lang w:eastAsia="zh-CN"/>
        </w:rPr>
        <w:t xml:space="preserve"> </w:t>
      </w:r>
      <w:r w:rsidR="00CF1143">
        <w:rPr>
          <w:rFonts w:hint="eastAsia"/>
          <w:sz w:val="24"/>
          <w:szCs w:val="24"/>
          <w:lang w:eastAsia="zh-CN"/>
        </w:rPr>
        <w:t xml:space="preserve">performance, </w:t>
      </w:r>
      <w:r w:rsidR="00113880">
        <w:rPr>
          <w:sz w:val="24"/>
          <w:szCs w:val="24"/>
          <w:lang w:eastAsia="zh-CN"/>
        </w:rPr>
        <w:t>suggesting</w:t>
      </w:r>
      <w:r w:rsidR="00113880">
        <w:rPr>
          <w:rFonts w:hint="eastAsia"/>
          <w:sz w:val="24"/>
          <w:szCs w:val="24"/>
          <w:lang w:eastAsia="zh-CN"/>
        </w:rPr>
        <w:t xml:space="preserve"> </w:t>
      </w:r>
      <w:r w:rsidR="00CF1143">
        <w:rPr>
          <w:rFonts w:hint="eastAsia"/>
          <w:sz w:val="24"/>
          <w:szCs w:val="24"/>
          <w:lang w:eastAsia="zh-CN"/>
        </w:rPr>
        <w:t xml:space="preserve">that the </w:t>
      </w:r>
      <w:r w:rsidR="00A61406">
        <w:rPr>
          <w:sz w:val="24"/>
          <w:szCs w:val="24"/>
          <w:lang w:eastAsia="zh-CN"/>
        </w:rPr>
        <w:t>combination</w:t>
      </w:r>
      <w:r w:rsidR="00225F82">
        <w:rPr>
          <w:sz w:val="24"/>
          <w:szCs w:val="24"/>
          <w:lang w:eastAsia="zh-CN"/>
        </w:rPr>
        <w:t>s</w:t>
      </w:r>
      <w:r w:rsidR="00A61406">
        <w:rPr>
          <w:sz w:val="24"/>
          <w:szCs w:val="24"/>
          <w:lang w:eastAsia="zh-CN"/>
        </w:rPr>
        <w:t xml:space="preserve"> of descriptors </w:t>
      </w:r>
      <w:r w:rsidR="00225F82">
        <w:rPr>
          <w:sz w:val="24"/>
          <w:szCs w:val="24"/>
          <w:lang w:eastAsia="zh-CN"/>
        </w:rPr>
        <w:t>are</w:t>
      </w:r>
      <w:r w:rsidR="00C44C93">
        <w:rPr>
          <w:sz w:val="24"/>
          <w:szCs w:val="24"/>
          <w:lang w:eastAsia="zh-CN"/>
        </w:rPr>
        <w:t xml:space="preserve"> likely to </w:t>
      </w:r>
      <w:r w:rsidR="009102D6">
        <w:rPr>
          <w:sz w:val="24"/>
          <w:szCs w:val="24"/>
          <w:lang w:eastAsia="zh-CN"/>
        </w:rPr>
        <w:t>further improve the</w:t>
      </w:r>
      <w:r w:rsidR="00CF1143">
        <w:rPr>
          <w:sz w:val="24"/>
          <w:szCs w:val="24"/>
          <w:lang w:eastAsia="zh-CN"/>
        </w:rPr>
        <w:t xml:space="preserve"> </w:t>
      </w:r>
      <w:r w:rsidR="008551E3">
        <w:rPr>
          <w:sz w:val="24"/>
          <w:szCs w:val="24"/>
          <w:lang w:eastAsia="zh-CN"/>
        </w:rPr>
        <w:t>performance</w:t>
      </w:r>
      <w:r w:rsidR="00CF1143">
        <w:rPr>
          <w:rFonts w:hint="eastAsia"/>
          <w:sz w:val="24"/>
          <w:szCs w:val="24"/>
          <w:lang w:eastAsia="zh-CN"/>
        </w:rPr>
        <w:t>.</w:t>
      </w:r>
      <w:r w:rsidR="006553B4">
        <w:rPr>
          <w:rFonts w:hint="eastAsia"/>
          <w:sz w:val="24"/>
          <w:szCs w:val="24"/>
          <w:lang w:eastAsia="zh-CN"/>
        </w:rPr>
        <w:t xml:space="preserve"> </w:t>
      </w:r>
      <w:r w:rsidR="006553B4" w:rsidRPr="00B64003">
        <w:rPr>
          <w:rFonts w:hint="eastAsia"/>
          <w:color w:val="FF0000"/>
          <w:sz w:val="24"/>
          <w:szCs w:val="24"/>
          <w:lang w:eastAsia="zh-CN"/>
        </w:rPr>
        <w:t xml:space="preserve">This can be further validated and </w:t>
      </w:r>
      <w:r w:rsidR="008C73F6">
        <w:rPr>
          <w:color w:val="FF0000"/>
          <w:sz w:val="24"/>
          <w:szCs w:val="24"/>
          <w:lang w:eastAsia="zh-CN"/>
        </w:rPr>
        <w:t>examined</w:t>
      </w:r>
      <w:r w:rsidR="008C73F6" w:rsidRPr="00B64003">
        <w:rPr>
          <w:rFonts w:hint="eastAsia"/>
          <w:color w:val="FF0000"/>
          <w:sz w:val="24"/>
          <w:szCs w:val="24"/>
          <w:lang w:eastAsia="zh-CN"/>
        </w:rPr>
        <w:t xml:space="preserve"> </w:t>
      </w:r>
      <w:r w:rsidR="0007327C" w:rsidRPr="00B64003">
        <w:rPr>
          <w:rFonts w:hint="eastAsia"/>
          <w:color w:val="FF0000"/>
          <w:sz w:val="24"/>
          <w:szCs w:val="24"/>
          <w:lang w:eastAsia="zh-CN"/>
        </w:rPr>
        <w:t xml:space="preserve">by </w:t>
      </w:r>
      <w:r w:rsidR="008C73F6">
        <w:rPr>
          <w:color w:val="FF0000"/>
          <w:sz w:val="24"/>
          <w:szCs w:val="24"/>
          <w:lang w:eastAsia="zh-CN"/>
        </w:rPr>
        <w:t>assessing the performance of</w:t>
      </w:r>
      <w:r w:rsidR="006553B4" w:rsidRPr="00B64003">
        <w:rPr>
          <w:color w:val="FF0000"/>
          <w:sz w:val="24"/>
          <w:szCs w:val="24"/>
          <w:lang w:eastAsia="zh-CN"/>
        </w:rPr>
        <w:t xml:space="preserve"> different approaches </w:t>
      </w:r>
      <w:r w:rsidR="008C73F6">
        <w:rPr>
          <w:color w:val="FF0000"/>
          <w:sz w:val="24"/>
          <w:szCs w:val="24"/>
          <w:lang w:eastAsia="zh-CN"/>
        </w:rPr>
        <w:t>in a real application, e.g.</w:t>
      </w:r>
      <w:r w:rsidR="008C73F6" w:rsidRPr="00B64003">
        <w:rPr>
          <w:color w:val="FF0000"/>
          <w:sz w:val="24"/>
          <w:szCs w:val="24"/>
          <w:lang w:eastAsia="zh-CN"/>
        </w:rPr>
        <w:t xml:space="preserve"> </w:t>
      </w:r>
      <w:r w:rsidR="006553B4" w:rsidRPr="00B64003">
        <w:rPr>
          <w:color w:val="FF0000"/>
          <w:sz w:val="24"/>
          <w:szCs w:val="24"/>
          <w:lang w:eastAsia="zh-CN"/>
        </w:rPr>
        <w:t>protein classification</w:t>
      </w:r>
      <w:r w:rsidR="006553B4" w:rsidRPr="00B64003">
        <w:rPr>
          <w:rFonts w:hint="eastAsia"/>
          <w:color w:val="FF0000"/>
          <w:sz w:val="24"/>
          <w:szCs w:val="24"/>
          <w:lang w:eastAsia="zh-CN"/>
        </w:rPr>
        <w:t xml:space="preserve"> </w:t>
      </w:r>
      <w:r w:rsidR="008C73F6" w:rsidRPr="00B64003">
        <w:rPr>
          <w:color w:val="FF0000"/>
          <w:sz w:val="24"/>
          <w:szCs w:val="24"/>
          <w:lang w:eastAsia="zh-CN"/>
        </w:rPr>
        <w:fldChar w:fldCharType="begin"/>
      </w:r>
      <w:r w:rsidR="008C73F6" w:rsidRPr="00B64003">
        <w:rPr>
          <w:color w:val="FF0000"/>
          <w:sz w:val="24"/>
          <w:szCs w:val="24"/>
          <w:lang w:eastAsia="zh-CN"/>
        </w:rPr>
        <w:instrText xml:space="preserve"> ADDIN EN.CITE &lt;EndNote&gt;&lt;Cite&gt;&lt;Author&gt;Nanni&lt;/Author&gt;&lt;Year&gt;2014&lt;/Year&gt;&lt;RecNum&gt;63&lt;/RecNum&gt;&lt;DisplayText&gt;(Nanni, et al., 2014)&lt;/DisplayText&gt;&lt;record&gt;&lt;rec-number&gt;63&lt;/rec-number&gt;&lt;foreign-keys&gt;&lt;key app="EN" db-id="wxswdse9azxtsie5xr9xv5tketed2sxdptrr"&gt;63&lt;/key&gt;&lt;key app="ENWeb" db-id=""&gt;0&lt;/key&gt;&lt;/foreign-keys&gt;&lt;ref-type name="Journal Article"&gt;17&lt;/ref-type&gt;&lt;contributors&gt;&lt;authors&gt;&lt;author&gt;Nanni, L.&lt;/author&gt;&lt;author&gt;Lumini, A.&lt;/author&gt;&lt;author&gt;Brahnam, S.&lt;/author&gt;&lt;/authors&gt;&lt;/contributors&gt;&lt;auth-address&gt;Dipartimento di Ingegneria dell&amp;apos;Informazione, Via Gradenigo 6/A, 35131 Padova, Italy.&amp;#xD;DISI, Universita di Bologna, Via Venezia 52, 47521 Cesena, Italy.&amp;#xD;Computer Information Systems, Missouri State University, 901 South National, Springfield, MO 65804, USA.&lt;/auth-address&gt;&lt;titles&gt;&lt;title&gt;An empirical study of different approaches for protein classification&lt;/title&gt;&lt;secondary-title&gt;ScientificWorldJournal&lt;/secondary-title&gt;&lt;alt-title&gt;TheScientificWorldJournal&lt;/alt-title&gt;&lt;/titles&gt;&lt;periodical&gt;&lt;full-title&gt;ScientificWorldJournal&lt;/full-title&gt;&lt;abbr-1&gt;TheScientificWorldJournal&lt;/abbr-1&gt;&lt;/periodical&gt;&lt;alt-periodical&gt;&lt;full-title&gt;ScientificWorldJournal&lt;/full-title&gt;&lt;abbr-1&gt;TheScientificWorldJournal&lt;/abbr-1&gt;&lt;/alt-periodical&gt;&lt;pages&gt;236717&lt;/pages&gt;&lt;volume&gt;2014&lt;/volume&gt;&lt;keywords&gt;&lt;keyword&gt;Algorithms&lt;/keyword&gt;&lt;keyword&gt;*Artificial Intelligence&lt;/keyword&gt;&lt;keyword&gt;Computational Biology/*methods&lt;/keyword&gt;&lt;keyword&gt;Proteins/chemistry/*classification&lt;/keyword&gt;&lt;/keywords&gt;&lt;dates&gt;&lt;year&gt;2014&lt;/year&gt;&lt;/dates&gt;&lt;isbn&gt;1537-744X (Electronic)&amp;#xD;1537-744X (Linking)&lt;/isbn&gt;&lt;accession-num&gt;25028675&lt;/accession-num&gt;&lt;urls&gt;&lt;related-urls&gt;&lt;url&gt;http://www.ncbi.nlm.nih.gov/pubmed/25028675&lt;/url&gt;&lt;url&gt;http://downloads.hindawi.com/journals/tswj/2014/236717.pdf&lt;/url&gt;&lt;/related-urls&gt;&lt;/urls&gt;&lt;custom2&gt;4084589&lt;/custom2&gt;&lt;electronic-resource-num&gt;10.1155/2014/236717&lt;/electronic-resource-num&gt;&lt;/record&gt;&lt;/Cite&gt;&lt;/EndNote&gt;</w:instrText>
      </w:r>
      <w:r w:rsidR="008C73F6" w:rsidRPr="00B64003">
        <w:rPr>
          <w:color w:val="FF0000"/>
          <w:sz w:val="24"/>
          <w:szCs w:val="24"/>
          <w:lang w:eastAsia="zh-CN"/>
        </w:rPr>
        <w:fldChar w:fldCharType="separate"/>
      </w:r>
      <w:r w:rsidR="008C73F6" w:rsidRPr="00B64003">
        <w:rPr>
          <w:noProof/>
          <w:color w:val="FF0000"/>
          <w:sz w:val="24"/>
          <w:szCs w:val="24"/>
          <w:lang w:eastAsia="zh-CN"/>
        </w:rPr>
        <w:t>(</w:t>
      </w:r>
      <w:hyperlink w:anchor="_ENREF_52" w:tooltip="Nanni, 2014 #63" w:history="1">
        <w:r w:rsidR="008C73F6" w:rsidRPr="00B64003">
          <w:rPr>
            <w:noProof/>
            <w:color w:val="FF0000"/>
            <w:sz w:val="24"/>
            <w:szCs w:val="24"/>
            <w:lang w:eastAsia="zh-CN"/>
          </w:rPr>
          <w:t>Nanni, et al., 2014</w:t>
        </w:r>
      </w:hyperlink>
      <w:r w:rsidR="008C73F6" w:rsidRPr="00B64003">
        <w:rPr>
          <w:noProof/>
          <w:color w:val="FF0000"/>
          <w:sz w:val="24"/>
          <w:szCs w:val="24"/>
          <w:lang w:eastAsia="zh-CN"/>
        </w:rPr>
        <w:t>)</w:t>
      </w:r>
      <w:r w:rsidR="008C73F6" w:rsidRPr="00B64003">
        <w:rPr>
          <w:color w:val="FF0000"/>
          <w:sz w:val="24"/>
          <w:szCs w:val="24"/>
          <w:lang w:eastAsia="zh-CN"/>
        </w:rPr>
        <w:fldChar w:fldCharType="end"/>
      </w:r>
      <w:r w:rsidR="008C73F6">
        <w:rPr>
          <w:color w:val="FF0000"/>
          <w:sz w:val="24"/>
          <w:szCs w:val="24"/>
          <w:lang w:eastAsia="zh-CN"/>
        </w:rPr>
        <w:t xml:space="preserve">. Nanni </w:t>
      </w:r>
      <w:r w:rsidR="008C73F6" w:rsidRPr="00DB072F">
        <w:rPr>
          <w:i/>
          <w:color w:val="FF0000"/>
          <w:sz w:val="24"/>
          <w:szCs w:val="24"/>
          <w:lang w:eastAsia="zh-CN"/>
        </w:rPr>
        <w:t>et al</w:t>
      </w:r>
      <w:r w:rsidR="008C73F6">
        <w:rPr>
          <w:color w:val="FF0000"/>
          <w:sz w:val="24"/>
          <w:szCs w:val="24"/>
          <w:lang w:eastAsia="zh-CN"/>
        </w:rPr>
        <w:t xml:space="preserve">. reported </w:t>
      </w:r>
      <w:r w:rsidR="006553B4" w:rsidRPr="00B64003">
        <w:rPr>
          <w:rFonts w:hint="eastAsia"/>
          <w:color w:val="FF0000"/>
          <w:sz w:val="24"/>
          <w:szCs w:val="24"/>
          <w:lang w:eastAsia="zh-CN"/>
        </w:rPr>
        <w:t>that model</w:t>
      </w:r>
      <w:r w:rsidR="001D031C">
        <w:rPr>
          <w:color w:val="FF0000"/>
          <w:sz w:val="24"/>
          <w:szCs w:val="24"/>
          <w:lang w:eastAsia="zh-CN"/>
        </w:rPr>
        <w:t>s</w:t>
      </w:r>
      <w:r w:rsidR="006553B4" w:rsidRPr="00B64003">
        <w:rPr>
          <w:rFonts w:hint="eastAsia"/>
          <w:color w:val="FF0000"/>
          <w:sz w:val="24"/>
          <w:szCs w:val="24"/>
          <w:lang w:eastAsia="zh-CN"/>
        </w:rPr>
        <w:t xml:space="preserve"> trained </w:t>
      </w:r>
      <w:r w:rsidR="001D031C">
        <w:rPr>
          <w:color w:val="FF0000"/>
          <w:sz w:val="24"/>
          <w:szCs w:val="24"/>
          <w:lang w:eastAsia="zh-CN"/>
        </w:rPr>
        <w:t>based on</w:t>
      </w:r>
      <w:r w:rsidR="001D031C" w:rsidRPr="00B64003">
        <w:rPr>
          <w:rFonts w:hint="eastAsia"/>
          <w:color w:val="FF0000"/>
          <w:sz w:val="24"/>
          <w:szCs w:val="24"/>
          <w:lang w:eastAsia="zh-CN"/>
        </w:rPr>
        <w:t xml:space="preserve"> </w:t>
      </w:r>
      <w:r w:rsidR="006553B4" w:rsidRPr="00B64003">
        <w:rPr>
          <w:color w:val="FF0000"/>
          <w:sz w:val="24"/>
          <w:szCs w:val="24"/>
          <w:lang w:eastAsia="zh-CN"/>
        </w:rPr>
        <w:t>the fusion of PSSM</w:t>
      </w:r>
      <w:r w:rsidR="001D031C">
        <w:rPr>
          <w:color w:val="FF0000"/>
          <w:sz w:val="24"/>
          <w:szCs w:val="24"/>
          <w:lang w:eastAsia="zh-CN"/>
        </w:rPr>
        <w:t>-</w:t>
      </w:r>
      <w:r w:rsidR="0007327C" w:rsidRPr="00B64003">
        <w:rPr>
          <w:rFonts w:hint="eastAsia"/>
          <w:color w:val="FF0000"/>
          <w:sz w:val="24"/>
          <w:szCs w:val="24"/>
          <w:lang w:eastAsia="zh-CN"/>
        </w:rPr>
        <w:t>based</w:t>
      </w:r>
      <w:r w:rsidR="006553B4" w:rsidRPr="00B64003">
        <w:rPr>
          <w:color w:val="FF0000"/>
          <w:sz w:val="24"/>
          <w:szCs w:val="24"/>
          <w:lang w:eastAsia="zh-CN"/>
        </w:rPr>
        <w:t xml:space="preserve"> features and sequence</w:t>
      </w:r>
      <w:r w:rsidR="001D031C">
        <w:rPr>
          <w:color w:val="FF0000"/>
          <w:sz w:val="24"/>
          <w:szCs w:val="24"/>
          <w:lang w:eastAsia="zh-CN"/>
        </w:rPr>
        <w:t>-derived</w:t>
      </w:r>
      <w:r w:rsidR="006553B4" w:rsidRPr="00B64003">
        <w:rPr>
          <w:color w:val="FF0000"/>
          <w:sz w:val="24"/>
          <w:szCs w:val="24"/>
          <w:lang w:eastAsia="zh-CN"/>
        </w:rPr>
        <w:t xml:space="preserve"> features </w:t>
      </w:r>
      <w:r w:rsidR="001D031C">
        <w:rPr>
          <w:color w:val="FF0000"/>
          <w:sz w:val="24"/>
          <w:szCs w:val="24"/>
          <w:lang w:eastAsia="zh-CN"/>
        </w:rPr>
        <w:t>could</w:t>
      </w:r>
      <w:r w:rsidR="006553B4" w:rsidRPr="00B64003">
        <w:rPr>
          <w:color w:val="FF0000"/>
          <w:sz w:val="24"/>
          <w:szCs w:val="24"/>
          <w:lang w:eastAsia="zh-CN"/>
        </w:rPr>
        <w:t xml:space="preserve"> outperform </w:t>
      </w:r>
      <w:r w:rsidR="006553B4" w:rsidRPr="00B64003">
        <w:rPr>
          <w:rFonts w:hint="eastAsia"/>
          <w:color w:val="FF0000"/>
          <w:sz w:val="24"/>
          <w:szCs w:val="24"/>
          <w:lang w:eastAsia="zh-CN"/>
        </w:rPr>
        <w:t>those</w:t>
      </w:r>
      <w:r w:rsidR="006553B4" w:rsidRPr="00B64003">
        <w:rPr>
          <w:color w:val="FF0000"/>
          <w:sz w:val="24"/>
          <w:szCs w:val="24"/>
          <w:lang w:eastAsia="zh-CN"/>
        </w:rPr>
        <w:t xml:space="preserve"> trained </w:t>
      </w:r>
      <w:r w:rsidR="001D031C">
        <w:rPr>
          <w:color w:val="FF0000"/>
          <w:sz w:val="24"/>
          <w:szCs w:val="24"/>
          <w:lang w:eastAsia="zh-CN"/>
        </w:rPr>
        <w:t>using</w:t>
      </w:r>
      <w:r w:rsidR="001D031C" w:rsidRPr="00B64003">
        <w:rPr>
          <w:color w:val="FF0000"/>
          <w:sz w:val="24"/>
          <w:szCs w:val="24"/>
          <w:lang w:eastAsia="zh-CN"/>
        </w:rPr>
        <w:t xml:space="preserve"> </w:t>
      </w:r>
      <w:r w:rsidR="006553B4" w:rsidRPr="00B64003">
        <w:rPr>
          <w:color w:val="FF0000"/>
          <w:sz w:val="24"/>
          <w:szCs w:val="24"/>
          <w:lang w:eastAsia="zh-CN"/>
        </w:rPr>
        <w:t>only PSSM features</w:t>
      </w:r>
      <w:r w:rsidR="006553B4" w:rsidRPr="00B64003">
        <w:rPr>
          <w:rFonts w:hint="eastAsia"/>
          <w:color w:val="FF0000"/>
          <w:sz w:val="24"/>
          <w:szCs w:val="24"/>
          <w:lang w:eastAsia="zh-CN"/>
        </w:rPr>
        <w:t>.</w:t>
      </w:r>
      <w:r w:rsidR="002C352D">
        <w:rPr>
          <w:sz w:val="24"/>
          <w:szCs w:val="24"/>
          <w:lang w:eastAsia="zh-CN"/>
        </w:rPr>
        <w:t xml:space="preserve"> </w:t>
      </w:r>
      <w:r w:rsidR="00AE0D08">
        <w:rPr>
          <w:sz w:val="24"/>
          <w:szCs w:val="24"/>
          <w:lang w:eastAsia="zh-CN"/>
        </w:rPr>
        <w:t>In summary, t</w:t>
      </w:r>
      <w:r w:rsidR="002C352D">
        <w:rPr>
          <w:sz w:val="24"/>
          <w:szCs w:val="24"/>
          <w:lang w:eastAsia="zh-CN"/>
        </w:rPr>
        <w:t xml:space="preserve">he application of PSSM-based features to the prediction of bacterial secreted effectors </w:t>
      </w:r>
      <w:r w:rsidR="00AE0D08">
        <w:rPr>
          <w:sz w:val="24"/>
          <w:szCs w:val="24"/>
          <w:lang w:eastAsia="zh-CN"/>
        </w:rPr>
        <w:t>serves</w:t>
      </w:r>
      <w:r w:rsidR="002C352D">
        <w:rPr>
          <w:sz w:val="24"/>
          <w:szCs w:val="24"/>
          <w:lang w:eastAsia="zh-CN"/>
        </w:rPr>
        <w:t xml:space="preserve"> as a demonstration of the usefulness of POSSUM, and validates the need to develop and make available such tool to the wider research community.</w:t>
      </w:r>
    </w:p>
    <w:p w14:paraId="1CC63C31" w14:textId="09A61E0C" w:rsidR="006A1EF8" w:rsidRDefault="006A1EF8" w:rsidP="00A2178A">
      <w:r w:rsidRPr="0065676D">
        <w:rPr>
          <w:sz w:val="24"/>
          <w:szCs w:val="24"/>
        </w:rPr>
        <w:t xml:space="preserve">Finally, </w:t>
      </w:r>
      <w:r w:rsidR="00973F63">
        <w:rPr>
          <w:sz w:val="24"/>
          <w:szCs w:val="24"/>
        </w:rPr>
        <w:t xml:space="preserve">it is </w:t>
      </w:r>
      <w:r w:rsidR="0050052D">
        <w:rPr>
          <w:sz w:val="24"/>
          <w:szCs w:val="24"/>
        </w:rPr>
        <w:t xml:space="preserve">worth </w:t>
      </w:r>
      <w:r w:rsidR="001E55EC">
        <w:rPr>
          <w:sz w:val="24"/>
          <w:szCs w:val="24"/>
        </w:rPr>
        <w:t>mention</w:t>
      </w:r>
      <w:r w:rsidR="00721F59">
        <w:rPr>
          <w:sz w:val="24"/>
          <w:szCs w:val="24"/>
        </w:rPr>
        <w:t>ing</w:t>
      </w:r>
      <w:r w:rsidR="001E55EC">
        <w:rPr>
          <w:sz w:val="24"/>
          <w:szCs w:val="24"/>
        </w:rPr>
        <w:t xml:space="preserve"> </w:t>
      </w:r>
      <w:r w:rsidR="00973F63">
        <w:rPr>
          <w:sz w:val="24"/>
          <w:szCs w:val="24"/>
        </w:rPr>
        <w:t xml:space="preserve">that </w:t>
      </w:r>
      <w:r w:rsidR="00155402">
        <w:rPr>
          <w:sz w:val="24"/>
          <w:szCs w:val="24"/>
        </w:rPr>
        <w:t>bioinformatics</w:t>
      </w:r>
      <w:r w:rsidR="00EE0860">
        <w:rPr>
          <w:sz w:val="24"/>
          <w:szCs w:val="24"/>
        </w:rPr>
        <w:t xml:space="preserve"> application</w:t>
      </w:r>
      <w:r w:rsidR="00814CA2">
        <w:rPr>
          <w:sz w:val="24"/>
          <w:szCs w:val="24"/>
        </w:rPr>
        <w:t>s</w:t>
      </w:r>
      <w:r w:rsidR="00EE0860">
        <w:rPr>
          <w:sz w:val="24"/>
          <w:szCs w:val="24"/>
        </w:rPr>
        <w:t xml:space="preserve"> of </w:t>
      </w:r>
      <w:r w:rsidR="004B007D">
        <w:rPr>
          <w:sz w:val="24"/>
          <w:szCs w:val="24"/>
        </w:rPr>
        <w:t>the</w:t>
      </w:r>
      <w:r w:rsidR="00973F63">
        <w:rPr>
          <w:sz w:val="24"/>
          <w:szCs w:val="24"/>
        </w:rPr>
        <w:t xml:space="preserve"> variety of PSSM-based feature descriptors </w:t>
      </w:r>
      <w:r w:rsidR="00144B2D">
        <w:rPr>
          <w:sz w:val="24"/>
          <w:szCs w:val="24"/>
        </w:rPr>
        <w:t xml:space="preserve">that can be </w:t>
      </w:r>
      <w:r w:rsidR="00973F63">
        <w:rPr>
          <w:sz w:val="24"/>
          <w:szCs w:val="24"/>
        </w:rPr>
        <w:t xml:space="preserve">calculated by POSSUM </w:t>
      </w:r>
      <w:r w:rsidR="00814CA2">
        <w:rPr>
          <w:sz w:val="24"/>
          <w:szCs w:val="24"/>
        </w:rPr>
        <w:t>need not be restricted to prediction of bacterial secretion effector proteins;</w:t>
      </w:r>
      <w:r w:rsidR="000F1D85">
        <w:rPr>
          <w:sz w:val="24"/>
          <w:szCs w:val="24"/>
        </w:rPr>
        <w:t xml:space="preserve"> in fact,</w:t>
      </w:r>
      <w:r w:rsidR="00814CA2">
        <w:rPr>
          <w:sz w:val="24"/>
          <w:szCs w:val="24"/>
        </w:rPr>
        <w:t xml:space="preserve"> these versatile and informative PSSM features can be applied</w:t>
      </w:r>
      <w:r w:rsidR="006038E1">
        <w:rPr>
          <w:sz w:val="24"/>
          <w:szCs w:val="24"/>
        </w:rPr>
        <w:t xml:space="preserve"> to address </w:t>
      </w:r>
      <w:r w:rsidR="00B51E48">
        <w:rPr>
          <w:sz w:val="24"/>
          <w:szCs w:val="24"/>
        </w:rPr>
        <w:t xml:space="preserve">a wide range of </w:t>
      </w:r>
      <w:r w:rsidR="00814CA2">
        <w:rPr>
          <w:sz w:val="24"/>
          <w:szCs w:val="24"/>
        </w:rPr>
        <w:t>seq</w:t>
      </w:r>
      <w:r w:rsidR="006038E1">
        <w:rPr>
          <w:sz w:val="24"/>
          <w:szCs w:val="24"/>
        </w:rPr>
        <w:t>uence-based classification tasks</w:t>
      </w:r>
      <w:r w:rsidR="00B51E48">
        <w:rPr>
          <w:sz w:val="24"/>
          <w:szCs w:val="24"/>
        </w:rPr>
        <w:t xml:space="preserve"> related to </w:t>
      </w:r>
      <w:r w:rsidR="00721F59">
        <w:rPr>
          <w:sz w:val="24"/>
          <w:szCs w:val="24"/>
        </w:rPr>
        <w:t xml:space="preserve">e.g. </w:t>
      </w:r>
      <w:r w:rsidR="00B51E48">
        <w:rPr>
          <w:sz w:val="24"/>
          <w:szCs w:val="24"/>
        </w:rPr>
        <w:t>protein sequence analysis, remote homology detection, protein family prediction, protein structure and function prediction</w:t>
      </w:r>
      <w:r w:rsidR="00814CA2">
        <w:rPr>
          <w:sz w:val="24"/>
          <w:szCs w:val="24"/>
        </w:rPr>
        <w:t xml:space="preserve">, in combination with </w:t>
      </w:r>
      <w:r w:rsidR="006038E1">
        <w:rPr>
          <w:sz w:val="24"/>
          <w:szCs w:val="24"/>
        </w:rPr>
        <w:t xml:space="preserve">other complementary features. We </w:t>
      </w:r>
      <w:r w:rsidR="00983D6D">
        <w:rPr>
          <w:sz w:val="24"/>
          <w:szCs w:val="24"/>
        </w:rPr>
        <w:t>hope</w:t>
      </w:r>
      <w:r w:rsidR="006038E1">
        <w:rPr>
          <w:sz w:val="24"/>
          <w:szCs w:val="24"/>
        </w:rPr>
        <w:t xml:space="preserve"> the new </w:t>
      </w:r>
      <w:r w:rsidR="00155402">
        <w:rPr>
          <w:sz w:val="24"/>
          <w:szCs w:val="24"/>
        </w:rPr>
        <w:t>bioinformatics</w:t>
      </w:r>
      <w:r w:rsidR="006038E1">
        <w:rPr>
          <w:sz w:val="24"/>
          <w:szCs w:val="24"/>
        </w:rPr>
        <w:t xml:space="preserve"> tool presented in this work, POSSUM, can be </w:t>
      </w:r>
      <w:r w:rsidR="00721F59">
        <w:rPr>
          <w:sz w:val="24"/>
          <w:szCs w:val="24"/>
        </w:rPr>
        <w:t xml:space="preserve">adopted </w:t>
      </w:r>
      <w:r w:rsidR="006038E1">
        <w:rPr>
          <w:sz w:val="24"/>
          <w:szCs w:val="24"/>
        </w:rPr>
        <w:t xml:space="preserve">as a useful starting point </w:t>
      </w:r>
      <w:r w:rsidR="00721F59">
        <w:rPr>
          <w:sz w:val="24"/>
          <w:szCs w:val="24"/>
        </w:rPr>
        <w:t xml:space="preserve">to </w:t>
      </w:r>
      <w:r w:rsidR="006038E1">
        <w:rPr>
          <w:sz w:val="24"/>
          <w:szCs w:val="24"/>
        </w:rPr>
        <w:t xml:space="preserve">develop more accurate predictors </w:t>
      </w:r>
      <w:r w:rsidR="00721F59">
        <w:rPr>
          <w:sz w:val="24"/>
          <w:szCs w:val="24"/>
        </w:rPr>
        <w:t xml:space="preserve">for </w:t>
      </w:r>
      <w:r w:rsidR="00155402">
        <w:rPr>
          <w:sz w:val="24"/>
          <w:szCs w:val="24"/>
        </w:rPr>
        <w:t>bioinformatics</w:t>
      </w:r>
      <w:r w:rsidR="00721F59">
        <w:rPr>
          <w:sz w:val="24"/>
          <w:szCs w:val="24"/>
        </w:rPr>
        <w:t>’</w:t>
      </w:r>
      <w:r w:rsidR="006038E1">
        <w:rPr>
          <w:sz w:val="24"/>
          <w:szCs w:val="24"/>
        </w:rPr>
        <w:t xml:space="preserve"> </w:t>
      </w:r>
      <w:r w:rsidR="00721F59">
        <w:rPr>
          <w:sz w:val="24"/>
          <w:szCs w:val="24"/>
        </w:rPr>
        <w:t>open questions</w:t>
      </w:r>
      <w:r w:rsidR="006038E1">
        <w:rPr>
          <w:sz w:val="24"/>
          <w:szCs w:val="24"/>
        </w:rPr>
        <w:t>.</w:t>
      </w:r>
    </w:p>
    <w:p w14:paraId="6108DFF9" w14:textId="77777777" w:rsidR="00FB0F80" w:rsidRDefault="00FB0F80" w:rsidP="00A2178A"/>
    <w:p w14:paraId="1CBC6E7B" w14:textId="77777777" w:rsidR="00E148A1" w:rsidRPr="00016210" w:rsidRDefault="00E148A1" w:rsidP="00A2178A"/>
    <w:p w14:paraId="52A38537" w14:textId="77777777" w:rsidR="00F53513" w:rsidRPr="00391585" w:rsidRDefault="00F53513" w:rsidP="00F53513">
      <w:pPr>
        <w:pStyle w:val="RefHead"/>
        <w:rPr>
          <w:rFonts w:ascii="Times New Roman" w:hAnsi="Times New Roman"/>
          <w:sz w:val="24"/>
          <w:szCs w:val="24"/>
        </w:rPr>
      </w:pPr>
      <w:r w:rsidRPr="00CC41BA">
        <w:rPr>
          <w:rFonts w:ascii="Times New Roman" w:hAnsi="Times New Roman"/>
          <w:sz w:val="24"/>
          <w:szCs w:val="24"/>
        </w:rPr>
        <w:t>References</w:t>
      </w:r>
      <w:r w:rsidR="00BE0838">
        <w:rPr>
          <w:rFonts w:ascii="Times New Roman" w:hAnsi="Times New Roman"/>
          <w:sz w:val="24"/>
          <w:szCs w:val="24"/>
        </w:rPr>
        <w:t>:</w:t>
      </w:r>
    </w:p>
    <w:p w14:paraId="043AF596" w14:textId="77777777" w:rsidR="000D2AAD" w:rsidRPr="00D3048C" w:rsidRDefault="00327C4F" w:rsidP="000D2AAD">
      <w:pPr>
        <w:pStyle w:val="EndNoteBibliography"/>
        <w:spacing w:after="0"/>
        <w:rPr>
          <w:rFonts w:ascii="Times New Roman" w:hAnsi="Times New Roman"/>
        </w:rPr>
      </w:pPr>
      <w:r w:rsidRPr="00D3048C">
        <w:rPr>
          <w:rFonts w:ascii="Times New Roman" w:hAnsi="Times New Roman"/>
        </w:rPr>
        <w:fldChar w:fldCharType="begin"/>
      </w:r>
      <w:r w:rsidRPr="00D3048C">
        <w:rPr>
          <w:rFonts w:ascii="Times New Roman" w:hAnsi="Times New Roman"/>
        </w:rPr>
        <w:instrText xml:space="preserve"> ADDIN EN.REFLIST </w:instrText>
      </w:r>
      <w:r w:rsidRPr="00D3048C">
        <w:rPr>
          <w:rFonts w:ascii="Times New Roman" w:hAnsi="Times New Roman"/>
        </w:rPr>
        <w:fldChar w:fldCharType="separate"/>
      </w:r>
      <w:bookmarkStart w:id="101" w:name="_ENREF_1"/>
      <w:r w:rsidR="000D2AAD" w:rsidRPr="00D3048C">
        <w:rPr>
          <w:rFonts w:ascii="Times New Roman" w:hAnsi="Times New Roman"/>
        </w:rPr>
        <w:t xml:space="preserve">Ahmad, S. and Sarai, A. (2005) PSSM-based prediction of DNA binding sites in proteins, </w:t>
      </w:r>
      <w:r w:rsidR="000D2AAD" w:rsidRPr="00D3048C">
        <w:rPr>
          <w:rFonts w:ascii="Times New Roman" w:hAnsi="Times New Roman"/>
          <w:i/>
        </w:rPr>
        <w:t>BMC bioinformatics</w:t>
      </w:r>
      <w:r w:rsidR="000D2AAD" w:rsidRPr="00D3048C">
        <w:rPr>
          <w:rFonts w:ascii="Times New Roman" w:hAnsi="Times New Roman"/>
        </w:rPr>
        <w:t xml:space="preserve">, </w:t>
      </w:r>
      <w:r w:rsidR="000D2AAD" w:rsidRPr="00D3048C">
        <w:rPr>
          <w:rFonts w:ascii="Times New Roman" w:hAnsi="Times New Roman"/>
          <w:b/>
        </w:rPr>
        <w:t>6</w:t>
      </w:r>
      <w:r w:rsidR="000D2AAD" w:rsidRPr="00D3048C">
        <w:rPr>
          <w:rFonts w:ascii="Times New Roman" w:hAnsi="Times New Roman"/>
        </w:rPr>
        <w:t>, 33.</w:t>
      </w:r>
      <w:bookmarkEnd w:id="101"/>
    </w:p>
    <w:p w14:paraId="01D10907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02" w:name="_ENREF_2"/>
      <w:r w:rsidRPr="00D3048C">
        <w:rPr>
          <w:rFonts w:ascii="Times New Roman" w:hAnsi="Times New Roman"/>
        </w:rPr>
        <w:t>An, J.Y.</w:t>
      </w:r>
      <w:r w:rsidRPr="00D3048C">
        <w:rPr>
          <w:rFonts w:ascii="Times New Roman" w:hAnsi="Times New Roman"/>
          <w:i/>
        </w:rPr>
        <w:t>, et al.</w:t>
      </w:r>
      <w:r w:rsidRPr="00D3048C">
        <w:rPr>
          <w:rFonts w:ascii="Times New Roman" w:hAnsi="Times New Roman"/>
        </w:rPr>
        <w:t xml:space="preserve"> (2016) Improving protein-protein interactions prediction accuracy using protein evolutionary information and relevance vector machine model, </w:t>
      </w:r>
      <w:r w:rsidRPr="00D3048C">
        <w:rPr>
          <w:rFonts w:ascii="Times New Roman" w:hAnsi="Times New Roman"/>
          <w:i/>
        </w:rPr>
        <w:t>Protein science : a publication of the Protein Society</w:t>
      </w:r>
      <w:r w:rsidRPr="00D3048C">
        <w:rPr>
          <w:rFonts w:ascii="Times New Roman" w:hAnsi="Times New Roman"/>
        </w:rPr>
        <w:t>.</w:t>
      </w:r>
      <w:bookmarkEnd w:id="102"/>
    </w:p>
    <w:p w14:paraId="71B8DDD5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03" w:name="_ENREF_3"/>
      <w:r w:rsidRPr="00D3048C">
        <w:rPr>
          <w:rFonts w:ascii="Times New Roman" w:hAnsi="Times New Roman"/>
        </w:rPr>
        <w:t xml:space="preserve">Becker, J., Maes, F. and Wehenkel, L. (2013) On the encoding of proteins for disordered regions prediction, </w:t>
      </w:r>
      <w:r w:rsidRPr="00D3048C">
        <w:rPr>
          <w:rFonts w:ascii="Times New Roman" w:hAnsi="Times New Roman"/>
          <w:i/>
        </w:rPr>
        <w:t>PloS one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8</w:t>
      </w:r>
      <w:r w:rsidRPr="00D3048C">
        <w:rPr>
          <w:rFonts w:ascii="Times New Roman" w:hAnsi="Times New Roman"/>
        </w:rPr>
        <w:t>, e82252.</w:t>
      </w:r>
      <w:bookmarkEnd w:id="103"/>
    </w:p>
    <w:p w14:paraId="3620B080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04" w:name="_ENREF_4"/>
      <w:r w:rsidRPr="00D3048C">
        <w:rPr>
          <w:rFonts w:ascii="Times New Roman" w:hAnsi="Times New Roman"/>
        </w:rPr>
        <w:t xml:space="preserve">Bouziane, H., Messabih, B. and Chouarfia, A. (2011) Profiles and majority voting-based ensemble method for protein secondary structure prediction, </w:t>
      </w:r>
      <w:r w:rsidRPr="00D3048C">
        <w:rPr>
          <w:rFonts w:ascii="Times New Roman" w:hAnsi="Times New Roman"/>
          <w:i/>
        </w:rPr>
        <w:t>Evolutionary bioinformatics online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7</w:t>
      </w:r>
      <w:r w:rsidRPr="00D3048C">
        <w:rPr>
          <w:rFonts w:ascii="Times New Roman" w:hAnsi="Times New Roman"/>
        </w:rPr>
        <w:t>, 171-189.</w:t>
      </w:r>
      <w:bookmarkEnd w:id="104"/>
    </w:p>
    <w:p w14:paraId="25B7AF54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05" w:name="_ENREF_5"/>
      <w:r w:rsidRPr="00D3048C">
        <w:rPr>
          <w:rFonts w:ascii="Times New Roman" w:hAnsi="Times New Roman"/>
        </w:rPr>
        <w:t>Bui, V.M.</w:t>
      </w:r>
      <w:r w:rsidRPr="00D3048C">
        <w:rPr>
          <w:rFonts w:ascii="Times New Roman" w:hAnsi="Times New Roman"/>
          <w:i/>
        </w:rPr>
        <w:t>, et al.</w:t>
      </w:r>
      <w:r w:rsidRPr="00D3048C">
        <w:rPr>
          <w:rFonts w:ascii="Times New Roman" w:hAnsi="Times New Roman"/>
        </w:rPr>
        <w:t xml:space="preserve"> (2016) SOHSite: incorporating evolutionary information and physicochemical properties to identify protein S-sulfenylation sites, </w:t>
      </w:r>
      <w:r w:rsidRPr="00D3048C">
        <w:rPr>
          <w:rFonts w:ascii="Times New Roman" w:hAnsi="Times New Roman"/>
          <w:i/>
        </w:rPr>
        <w:t>BMC genomics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17 Suppl 1</w:t>
      </w:r>
      <w:r w:rsidRPr="00D3048C">
        <w:rPr>
          <w:rFonts w:ascii="Times New Roman" w:hAnsi="Times New Roman"/>
        </w:rPr>
        <w:t>, 9.</w:t>
      </w:r>
      <w:bookmarkEnd w:id="105"/>
    </w:p>
    <w:p w14:paraId="7FCBE09F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06" w:name="_ENREF_6"/>
      <w:r w:rsidRPr="00155402">
        <w:rPr>
          <w:rFonts w:ascii="Times New Roman" w:hAnsi="Times New Roman"/>
        </w:rPr>
        <w:t>Bunnik, E.M.</w:t>
      </w:r>
      <w:r w:rsidRPr="00155402">
        <w:rPr>
          <w:rFonts w:ascii="Times New Roman" w:hAnsi="Times New Roman"/>
          <w:i/>
        </w:rPr>
        <w:t>, et al.</w:t>
      </w:r>
      <w:r w:rsidRPr="00155402">
        <w:rPr>
          <w:rFonts w:ascii="Times New Roman" w:hAnsi="Times New Roman"/>
        </w:rPr>
        <w:t xml:space="preserve"> </w:t>
      </w:r>
      <w:r w:rsidRPr="00D3048C">
        <w:rPr>
          <w:rFonts w:ascii="Times New Roman" w:hAnsi="Times New Roman"/>
        </w:rPr>
        <w:t xml:space="preserve">(2011) Detection of inferred CCR5- and CXCR4-using HIV-1 variants and evolutionary intermediates using ultra-deep pyrosequencing, </w:t>
      </w:r>
      <w:r w:rsidRPr="00D3048C">
        <w:rPr>
          <w:rFonts w:ascii="Times New Roman" w:hAnsi="Times New Roman"/>
          <w:i/>
        </w:rPr>
        <w:t>PLoS pathogens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7</w:t>
      </w:r>
      <w:r w:rsidRPr="00D3048C">
        <w:rPr>
          <w:rFonts w:ascii="Times New Roman" w:hAnsi="Times New Roman"/>
        </w:rPr>
        <w:t>, e1002106.</w:t>
      </w:r>
      <w:bookmarkEnd w:id="106"/>
    </w:p>
    <w:p w14:paraId="67C69312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07" w:name="_ENREF_7"/>
      <w:r w:rsidRPr="00155402">
        <w:rPr>
          <w:rFonts w:ascii="Times New Roman" w:hAnsi="Times New Roman"/>
        </w:rPr>
        <w:t>Chauhan, J.S.</w:t>
      </w:r>
      <w:r w:rsidRPr="00155402">
        <w:rPr>
          <w:rFonts w:ascii="Times New Roman" w:hAnsi="Times New Roman"/>
          <w:i/>
        </w:rPr>
        <w:t>, et al.</w:t>
      </w:r>
      <w:r w:rsidRPr="00155402">
        <w:rPr>
          <w:rFonts w:ascii="Times New Roman" w:hAnsi="Times New Roman"/>
        </w:rPr>
        <w:t xml:space="preserve"> </w:t>
      </w:r>
      <w:r w:rsidRPr="00D3048C">
        <w:rPr>
          <w:rFonts w:ascii="Times New Roman" w:hAnsi="Times New Roman"/>
        </w:rPr>
        <w:t xml:space="preserve">(2012) GlycoPP: a webserver for prediction of N- and O-glycosites in prokaryotic protein sequences, </w:t>
      </w:r>
      <w:r w:rsidRPr="00D3048C">
        <w:rPr>
          <w:rFonts w:ascii="Times New Roman" w:hAnsi="Times New Roman"/>
          <w:i/>
        </w:rPr>
        <w:t>PloS one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7</w:t>
      </w:r>
      <w:r w:rsidRPr="00D3048C">
        <w:rPr>
          <w:rFonts w:ascii="Times New Roman" w:hAnsi="Times New Roman"/>
        </w:rPr>
        <w:t>, e40155.</w:t>
      </w:r>
      <w:bookmarkEnd w:id="107"/>
    </w:p>
    <w:p w14:paraId="4C544352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08" w:name="_ENREF_8"/>
      <w:r w:rsidRPr="00D3048C">
        <w:rPr>
          <w:rFonts w:ascii="Times New Roman" w:hAnsi="Times New Roman" w:hint="eastAsia"/>
        </w:rPr>
        <w:t>Chen, K., Kurgan, L.A. and Ruan, J. (2008) Prediction of protein structural class using novel evolutionary collocation</w:t>
      </w:r>
      <w:r w:rsidRPr="00D3048C">
        <w:rPr>
          <w:rFonts w:ascii="Times New Roman" w:hAnsi="Times New Roman" w:hint="eastAsia"/>
        </w:rPr>
        <w:t>‐</w:t>
      </w:r>
      <w:r w:rsidRPr="00D3048C">
        <w:rPr>
          <w:rFonts w:ascii="Times New Roman" w:hAnsi="Times New Roman" w:hint="eastAsia"/>
        </w:rPr>
        <w:t>based</w:t>
      </w:r>
      <w:r w:rsidRPr="00D3048C">
        <w:rPr>
          <w:rFonts w:ascii="Times New Roman" w:hAnsi="Times New Roman"/>
        </w:rPr>
        <w:t xml:space="preserve"> sequence representation, </w:t>
      </w:r>
      <w:r w:rsidRPr="00D3048C">
        <w:rPr>
          <w:rFonts w:ascii="Times New Roman" w:hAnsi="Times New Roman"/>
          <w:i/>
        </w:rPr>
        <w:t>Journal of computational chemistry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29</w:t>
      </w:r>
      <w:r w:rsidRPr="00D3048C">
        <w:rPr>
          <w:rFonts w:ascii="Times New Roman" w:hAnsi="Times New Roman"/>
        </w:rPr>
        <w:t>, 1596-1604.</w:t>
      </w:r>
      <w:bookmarkEnd w:id="108"/>
    </w:p>
    <w:p w14:paraId="50B368AB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09" w:name="_ENREF_9"/>
      <w:r w:rsidRPr="00155402">
        <w:rPr>
          <w:rFonts w:ascii="Times New Roman" w:hAnsi="Times New Roman"/>
        </w:rPr>
        <w:t>Chen, S.A.</w:t>
      </w:r>
      <w:r w:rsidRPr="00155402">
        <w:rPr>
          <w:rFonts w:ascii="Times New Roman" w:hAnsi="Times New Roman"/>
          <w:i/>
        </w:rPr>
        <w:t>, et al.</w:t>
      </w:r>
      <w:r w:rsidRPr="00155402">
        <w:rPr>
          <w:rFonts w:ascii="Times New Roman" w:hAnsi="Times New Roman"/>
        </w:rPr>
        <w:t xml:space="preserve"> </w:t>
      </w:r>
      <w:r w:rsidRPr="00D3048C">
        <w:rPr>
          <w:rFonts w:ascii="Times New Roman" w:hAnsi="Times New Roman"/>
        </w:rPr>
        <w:t xml:space="preserve">(2011) Prediction of transporter targets using efficient RBF networks with PSSM profiles and biochemical properties, </w:t>
      </w:r>
      <w:r w:rsidRPr="00D3048C">
        <w:rPr>
          <w:rFonts w:ascii="Times New Roman" w:hAnsi="Times New Roman"/>
          <w:i/>
        </w:rPr>
        <w:t>Bioinformatics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27</w:t>
      </w:r>
      <w:r w:rsidRPr="00D3048C">
        <w:rPr>
          <w:rFonts w:ascii="Times New Roman" w:hAnsi="Times New Roman"/>
        </w:rPr>
        <w:t>, 2062-2067.</w:t>
      </w:r>
      <w:bookmarkEnd w:id="109"/>
    </w:p>
    <w:p w14:paraId="7762AF27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10" w:name="_ENREF_10"/>
      <w:r w:rsidRPr="00D3048C">
        <w:rPr>
          <w:rFonts w:ascii="Times New Roman" w:hAnsi="Times New Roman"/>
        </w:rPr>
        <w:t>Chen, Z.</w:t>
      </w:r>
      <w:r w:rsidRPr="00D3048C">
        <w:rPr>
          <w:rFonts w:ascii="Times New Roman" w:hAnsi="Times New Roman"/>
          <w:i/>
        </w:rPr>
        <w:t>, et al.</w:t>
      </w:r>
      <w:r w:rsidRPr="00D3048C">
        <w:rPr>
          <w:rFonts w:ascii="Times New Roman" w:hAnsi="Times New Roman"/>
        </w:rPr>
        <w:t xml:space="preserve"> (2011) Prediction of ubiquitination sites by using the composition of k-spaced amino acid pairs, </w:t>
      </w:r>
      <w:r w:rsidRPr="00D3048C">
        <w:rPr>
          <w:rFonts w:ascii="Times New Roman" w:hAnsi="Times New Roman"/>
          <w:i/>
        </w:rPr>
        <w:t>PloS one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6</w:t>
      </w:r>
      <w:r w:rsidRPr="00D3048C">
        <w:rPr>
          <w:rFonts w:ascii="Times New Roman" w:hAnsi="Times New Roman"/>
        </w:rPr>
        <w:t>, e22930.</w:t>
      </w:r>
      <w:bookmarkEnd w:id="110"/>
    </w:p>
    <w:p w14:paraId="5AA8F309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11" w:name="_ENREF_11"/>
      <w:r w:rsidRPr="00D3048C">
        <w:rPr>
          <w:rFonts w:ascii="Times New Roman" w:hAnsi="Times New Roman"/>
        </w:rPr>
        <w:t>Chen, Z.</w:t>
      </w:r>
      <w:r w:rsidRPr="00D3048C">
        <w:rPr>
          <w:rFonts w:ascii="Times New Roman" w:hAnsi="Times New Roman"/>
          <w:i/>
        </w:rPr>
        <w:t>, et al.</w:t>
      </w:r>
      <w:r w:rsidRPr="00D3048C">
        <w:rPr>
          <w:rFonts w:ascii="Times New Roman" w:hAnsi="Times New Roman"/>
        </w:rPr>
        <w:t xml:space="preserve"> (2015) Towards more accurate prediction of ubiquitination sites: a comprehensive review of current methods, tools and features, </w:t>
      </w:r>
      <w:r w:rsidRPr="00D3048C">
        <w:rPr>
          <w:rFonts w:ascii="Times New Roman" w:hAnsi="Times New Roman"/>
          <w:i/>
        </w:rPr>
        <w:t>Briefings in bioinformatics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16</w:t>
      </w:r>
      <w:r w:rsidRPr="00D3048C">
        <w:rPr>
          <w:rFonts w:ascii="Times New Roman" w:hAnsi="Times New Roman"/>
        </w:rPr>
        <w:t>, 640-657.</w:t>
      </w:r>
      <w:bookmarkEnd w:id="111"/>
    </w:p>
    <w:p w14:paraId="418E9935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12" w:name="_ENREF_12"/>
      <w:r w:rsidRPr="00D3048C">
        <w:rPr>
          <w:rFonts w:ascii="Times New Roman" w:hAnsi="Times New Roman"/>
        </w:rPr>
        <w:t>Cheng, C.W.</w:t>
      </w:r>
      <w:r w:rsidRPr="00D3048C">
        <w:rPr>
          <w:rFonts w:ascii="Times New Roman" w:hAnsi="Times New Roman"/>
          <w:i/>
        </w:rPr>
        <w:t>, et al.</w:t>
      </w:r>
      <w:r w:rsidRPr="00D3048C">
        <w:rPr>
          <w:rFonts w:ascii="Times New Roman" w:hAnsi="Times New Roman"/>
        </w:rPr>
        <w:t xml:space="preserve"> (2008) Predicting RNA-binding sites of proteins using support vector machines and evolutionary information, </w:t>
      </w:r>
      <w:r w:rsidRPr="00D3048C">
        <w:rPr>
          <w:rFonts w:ascii="Times New Roman" w:hAnsi="Times New Roman"/>
          <w:i/>
        </w:rPr>
        <w:t>BMC bioinformatics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9 Suppl 12</w:t>
      </w:r>
      <w:r w:rsidRPr="00D3048C">
        <w:rPr>
          <w:rFonts w:ascii="Times New Roman" w:hAnsi="Times New Roman"/>
        </w:rPr>
        <w:t>, S6.</w:t>
      </w:r>
      <w:bookmarkEnd w:id="112"/>
    </w:p>
    <w:p w14:paraId="7D8363F6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13" w:name="_ENREF_13"/>
      <w:r w:rsidRPr="00D3048C">
        <w:rPr>
          <w:rFonts w:ascii="Times New Roman" w:hAnsi="Times New Roman"/>
        </w:rPr>
        <w:t xml:space="preserve">Cheng, J. and Baldi, P. (2006) A machine learning information retrieval approach to protein fold recognition, </w:t>
      </w:r>
      <w:r w:rsidRPr="00D3048C">
        <w:rPr>
          <w:rFonts w:ascii="Times New Roman" w:hAnsi="Times New Roman"/>
          <w:i/>
        </w:rPr>
        <w:t>Bioinformatics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22</w:t>
      </w:r>
      <w:r w:rsidRPr="00D3048C">
        <w:rPr>
          <w:rFonts w:ascii="Times New Roman" w:hAnsi="Times New Roman"/>
        </w:rPr>
        <w:t>, 1456-1463.</w:t>
      </w:r>
      <w:bookmarkEnd w:id="113"/>
    </w:p>
    <w:p w14:paraId="58DA8F76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14" w:name="_ENREF_14"/>
      <w:r w:rsidRPr="00D3048C">
        <w:rPr>
          <w:rFonts w:ascii="Times New Roman" w:hAnsi="Times New Roman"/>
        </w:rPr>
        <w:t xml:space="preserve">Chou, K.C. (2000) Prediction of protein subcellular locations by incorporating quasi-sequence-order effect, </w:t>
      </w:r>
      <w:r w:rsidRPr="00D3048C">
        <w:rPr>
          <w:rFonts w:ascii="Times New Roman" w:hAnsi="Times New Roman"/>
          <w:i/>
        </w:rPr>
        <w:t>Biochemical and biophysical research communications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278</w:t>
      </w:r>
      <w:r w:rsidRPr="00D3048C">
        <w:rPr>
          <w:rFonts w:ascii="Times New Roman" w:hAnsi="Times New Roman"/>
        </w:rPr>
        <w:t>, 477-483.</w:t>
      </w:r>
      <w:bookmarkEnd w:id="114"/>
    </w:p>
    <w:p w14:paraId="5128F78F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15" w:name="_ENREF_15"/>
      <w:r w:rsidRPr="00D3048C">
        <w:rPr>
          <w:rFonts w:ascii="Times New Roman" w:hAnsi="Times New Roman" w:hint="eastAsia"/>
        </w:rPr>
        <w:t>Chou, K.C. (2001) Prediction of protein cellular attributes using pseudo</w:t>
      </w:r>
      <w:r w:rsidRPr="00D3048C">
        <w:rPr>
          <w:rFonts w:ascii="Times New Roman" w:hAnsi="Times New Roman" w:hint="eastAsia"/>
        </w:rPr>
        <w:t>‐</w:t>
      </w:r>
      <w:r w:rsidRPr="00D3048C">
        <w:rPr>
          <w:rFonts w:ascii="Times New Roman" w:hAnsi="Times New Roman" w:hint="eastAsia"/>
        </w:rPr>
        <w:t xml:space="preserve">amino acid composition, </w:t>
      </w:r>
      <w:r w:rsidRPr="00D3048C">
        <w:rPr>
          <w:rFonts w:ascii="Times New Roman" w:hAnsi="Times New Roman" w:hint="eastAsia"/>
          <w:i/>
        </w:rPr>
        <w:t>Proteins: Structure, Function, and Bioinformatics</w:t>
      </w:r>
      <w:r w:rsidRPr="00D3048C">
        <w:rPr>
          <w:rFonts w:ascii="Times New Roman" w:hAnsi="Times New Roman" w:hint="eastAsia"/>
        </w:rPr>
        <w:t xml:space="preserve">, </w:t>
      </w:r>
      <w:r w:rsidRPr="00D3048C">
        <w:rPr>
          <w:rFonts w:ascii="Times New Roman" w:hAnsi="Times New Roman" w:hint="eastAsia"/>
          <w:b/>
        </w:rPr>
        <w:t>43</w:t>
      </w:r>
      <w:r w:rsidRPr="00D3048C">
        <w:rPr>
          <w:rFonts w:ascii="Times New Roman" w:hAnsi="Times New Roman" w:hint="eastAsia"/>
        </w:rPr>
        <w:t>, 246-255.</w:t>
      </w:r>
      <w:bookmarkEnd w:id="115"/>
    </w:p>
    <w:p w14:paraId="1A46F913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16" w:name="_ENREF_16"/>
      <w:r w:rsidRPr="00D3048C">
        <w:rPr>
          <w:rFonts w:ascii="Times New Roman" w:hAnsi="Times New Roman"/>
        </w:rPr>
        <w:lastRenderedPageBreak/>
        <w:t xml:space="preserve">Chou, K.C. and Shen, H.B. (2007) MemType-2L: a web server for predicting membrane proteins and their types by incorporating evolution information through Pse-PSSM, </w:t>
      </w:r>
      <w:r w:rsidRPr="00D3048C">
        <w:rPr>
          <w:rFonts w:ascii="Times New Roman" w:hAnsi="Times New Roman"/>
          <w:i/>
        </w:rPr>
        <w:t>Biochemical and biophysical research communications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360</w:t>
      </w:r>
      <w:r w:rsidRPr="00D3048C">
        <w:rPr>
          <w:rFonts w:ascii="Times New Roman" w:hAnsi="Times New Roman"/>
        </w:rPr>
        <w:t>, 339-345.</w:t>
      </w:r>
      <w:bookmarkEnd w:id="116"/>
    </w:p>
    <w:p w14:paraId="7F96A1F3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17" w:name="_ENREF_17"/>
      <w:r w:rsidRPr="00D3048C">
        <w:rPr>
          <w:rFonts w:ascii="Times New Roman" w:hAnsi="Times New Roman"/>
        </w:rPr>
        <w:t>Cozzetto, D.</w:t>
      </w:r>
      <w:r w:rsidRPr="00D3048C">
        <w:rPr>
          <w:rFonts w:ascii="Times New Roman" w:hAnsi="Times New Roman"/>
          <w:i/>
        </w:rPr>
        <w:t>, et al.</w:t>
      </w:r>
      <w:r w:rsidRPr="00D3048C">
        <w:rPr>
          <w:rFonts w:ascii="Times New Roman" w:hAnsi="Times New Roman"/>
        </w:rPr>
        <w:t xml:space="preserve"> (2013) Protein function prediction by massive integration of evolutionary analyses and multiple data sources, </w:t>
      </w:r>
      <w:r w:rsidRPr="00D3048C">
        <w:rPr>
          <w:rFonts w:ascii="Times New Roman" w:hAnsi="Times New Roman"/>
          <w:i/>
        </w:rPr>
        <w:t>BMC bioinformatics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14</w:t>
      </w:r>
      <w:r w:rsidRPr="00D3048C">
        <w:rPr>
          <w:rFonts w:ascii="Times New Roman" w:hAnsi="Times New Roman"/>
        </w:rPr>
        <w:t>, S1.</w:t>
      </w:r>
      <w:bookmarkEnd w:id="117"/>
    </w:p>
    <w:p w14:paraId="3F0D94E3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18" w:name="_ENREF_18"/>
      <w:r w:rsidRPr="00D3048C">
        <w:rPr>
          <w:rFonts w:ascii="Times New Roman" w:hAnsi="Times New Roman"/>
        </w:rPr>
        <w:t>Dehzangi, A.</w:t>
      </w:r>
      <w:r w:rsidRPr="00D3048C">
        <w:rPr>
          <w:rFonts w:ascii="Times New Roman" w:hAnsi="Times New Roman"/>
          <w:i/>
        </w:rPr>
        <w:t>, et al.</w:t>
      </w:r>
      <w:r w:rsidRPr="00D3048C">
        <w:rPr>
          <w:rFonts w:ascii="Times New Roman" w:hAnsi="Times New Roman"/>
        </w:rPr>
        <w:t xml:space="preserve"> (2013) A combination of feature extraction methods with an ensemble of different classifiers for protein structural class prediction problem, </w:t>
      </w:r>
      <w:r w:rsidRPr="00D3048C">
        <w:rPr>
          <w:rFonts w:ascii="Times New Roman" w:hAnsi="Times New Roman"/>
          <w:i/>
        </w:rPr>
        <w:t>IEEE/ACM transactions on computational biology and bioinformatics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10</w:t>
      </w:r>
      <w:r w:rsidRPr="00D3048C">
        <w:rPr>
          <w:rFonts w:ascii="Times New Roman" w:hAnsi="Times New Roman"/>
        </w:rPr>
        <w:t>, 564-575.</w:t>
      </w:r>
      <w:bookmarkEnd w:id="118"/>
    </w:p>
    <w:p w14:paraId="634E2406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19" w:name="_ENREF_19"/>
      <w:r w:rsidRPr="00D3048C">
        <w:rPr>
          <w:rFonts w:ascii="Times New Roman" w:hAnsi="Times New Roman"/>
        </w:rPr>
        <w:t>Deng, L.</w:t>
      </w:r>
      <w:r w:rsidRPr="00D3048C">
        <w:rPr>
          <w:rFonts w:ascii="Times New Roman" w:hAnsi="Times New Roman"/>
          <w:i/>
        </w:rPr>
        <w:t>, et al.</w:t>
      </w:r>
      <w:r w:rsidRPr="00D3048C">
        <w:rPr>
          <w:rFonts w:ascii="Times New Roman" w:hAnsi="Times New Roman"/>
        </w:rPr>
        <w:t xml:space="preserve"> (2009) Prediction of protein-protein interaction sites using an ensemble method, </w:t>
      </w:r>
      <w:r w:rsidRPr="00D3048C">
        <w:rPr>
          <w:rFonts w:ascii="Times New Roman" w:hAnsi="Times New Roman"/>
          <w:i/>
        </w:rPr>
        <w:t>BMC bioinformatics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10</w:t>
      </w:r>
      <w:r w:rsidRPr="00D3048C">
        <w:rPr>
          <w:rFonts w:ascii="Times New Roman" w:hAnsi="Times New Roman"/>
        </w:rPr>
        <w:t>, 426.</w:t>
      </w:r>
      <w:bookmarkEnd w:id="119"/>
    </w:p>
    <w:p w14:paraId="43170980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20" w:name="_ENREF_20"/>
      <w:r w:rsidRPr="00D3048C">
        <w:rPr>
          <w:rFonts w:ascii="Times New Roman" w:hAnsi="Times New Roman"/>
        </w:rPr>
        <w:t>Ding, S.</w:t>
      </w:r>
      <w:r w:rsidRPr="00D3048C">
        <w:rPr>
          <w:rFonts w:ascii="Times New Roman" w:hAnsi="Times New Roman"/>
          <w:i/>
        </w:rPr>
        <w:t>, et al.</w:t>
      </w:r>
      <w:r w:rsidRPr="00D3048C">
        <w:rPr>
          <w:rFonts w:ascii="Times New Roman" w:hAnsi="Times New Roman"/>
        </w:rPr>
        <w:t xml:space="preserve"> (2014) A protein structural classes prediction method based on predicted secondary structure and PSI-BLAST profile, </w:t>
      </w:r>
      <w:r w:rsidRPr="00D3048C">
        <w:rPr>
          <w:rFonts w:ascii="Times New Roman" w:hAnsi="Times New Roman"/>
          <w:i/>
        </w:rPr>
        <w:t>Biochimie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97</w:t>
      </w:r>
      <w:r w:rsidRPr="00D3048C">
        <w:rPr>
          <w:rFonts w:ascii="Times New Roman" w:hAnsi="Times New Roman"/>
        </w:rPr>
        <w:t>, 60-65.</w:t>
      </w:r>
      <w:bookmarkEnd w:id="120"/>
    </w:p>
    <w:p w14:paraId="1C4ECF4B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21" w:name="_ENREF_21"/>
      <w:r w:rsidRPr="00D3048C">
        <w:rPr>
          <w:rFonts w:ascii="Times New Roman" w:hAnsi="Times New Roman"/>
        </w:rPr>
        <w:t xml:space="preserve">Dong, Q., Zhou, S. and Guan, J. (2009) A new taxonomy-based protein fold recognition approach based on autocross-covariance transformation, </w:t>
      </w:r>
      <w:r w:rsidRPr="00D3048C">
        <w:rPr>
          <w:rFonts w:ascii="Times New Roman" w:hAnsi="Times New Roman"/>
          <w:i/>
        </w:rPr>
        <w:t>Bioinformatics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25</w:t>
      </w:r>
      <w:r w:rsidRPr="00D3048C">
        <w:rPr>
          <w:rFonts w:ascii="Times New Roman" w:hAnsi="Times New Roman"/>
        </w:rPr>
        <w:t>, 2655-2662.</w:t>
      </w:r>
      <w:bookmarkEnd w:id="121"/>
    </w:p>
    <w:p w14:paraId="532F8D89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22" w:name="_ENREF_22"/>
      <w:r w:rsidRPr="00D3048C">
        <w:rPr>
          <w:rFonts w:ascii="Times New Roman" w:hAnsi="Times New Roman"/>
        </w:rPr>
        <w:t>Gao, Z.G.</w:t>
      </w:r>
      <w:r w:rsidRPr="00D3048C">
        <w:rPr>
          <w:rFonts w:ascii="Times New Roman" w:hAnsi="Times New Roman"/>
          <w:i/>
        </w:rPr>
        <w:t>, et al.</w:t>
      </w:r>
      <w:r w:rsidRPr="00D3048C">
        <w:rPr>
          <w:rFonts w:ascii="Times New Roman" w:hAnsi="Times New Roman"/>
        </w:rPr>
        <w:t xml:space="preserve"> (2016) Ens-PPI: A Novel Ensemble Classifier for Predicting the Interactions of Proteins Using Autocovariance Transformation from PSSM, </w:t>
      </w:r>
      <w:r w:rsidRPr="00D3048C">
        <w:rPr>
          <w:rFonts w:ascii="Times New Roman" w:hAnsi="Times New Roman"/>
          <w:i/>
        </w:rPr>
        <w:t>BioMed research international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2016</w:t>
      </w:r>
      <w:r w:rsidRPr="00D3048C">
        <w:rPr>
          <w:rFonts w:ascii="Times New Roman" w:hAnsi="Times New Roman"/>
        </w:rPr>
        <w:t>, 4563524.</w:t>
      </w:r>
      <w:bookmarkEnd w:id="122"/>
    </w:p>
    <w:p w14:paraId="55B4DD58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23" w:name="_ENREF_23"/>
      <w:r w:rsidRPr="00D3048C">
        <w:rPr>
          <w:rFonts w:ascii="Times New Roman" w:hAnsi="Times New Roman"/>
        </w:rPr>
        <w:t xml:space="preserve">Garg, A. and Gupta, D. (2008) VirulentPred: a SVM based prediction method for virulent proteins in bacterial pathogens, </w:t>
      </w:r>
      <w:r w:rsidRPr="00D3048C">
        <w:rPr>
          <w:rFonts w:ascii="Times New Roman" w:hAnsi="Times New Roman"/>
          <w:i/>
        </w:rPr>
        <w:t>BMC bioinformatics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9</w:t>
      </w:r>
      <w:r w:rsidRPr="00D3048C">
        <w:rPr>
          <w:rFonts w:ascii="Times New Roman" w:hAnsi="Times New Roman"/>
        </w:rPr>
        <w:t>, 62.</w:t>
      </w:r>
      <w:bookmarkEnd w:id="123"/>
    </w:p>
    <w:p w14:paraId="04270749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24" w:name="_ENREF_24"/>
      <w:r w:rsidRPr="00D3048C">
        <w:rPr>
          <w:rFonts w:ascii="Times New Roman" w:hAnsi="Times New Roman"/>
        </w:rPr>
        <w:t xml:space="preserve">Guo, J., Lin, Y. and Liu, X. (2006) GNBSL: a new integrative system to predict the subcellular location for Gram-negative bacteria proteins, </w:t>
      </w:r>
      <w:r w:rsidRPr="00D3048C">
        <w:rPr>
          <w:rFonts w:ascii="Times New Roman" w:hAnsi="Times New Roman"/>
          <w:i/>
        </w:rPr>
        <w:t>Proteomics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6</w:t>
      </w:r>
      <w:r w:rsidRPr="00D3048C">
        <w:rPr>
          <w:rFonts w:ascii="Times New Roman" w:hAnsi="Times New Roman"/>
        </w:rPr>
        <w:t>, 5099-5105.</w:t>
      </w:r>
      <w:bookmarkEnd w:id="124"/>
    </w:p>
    <w:p w14:paraId="400A26F9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25" w:name="_ENREF_25"/>
      <w:r w:rsidRPr="00D3048C">
        <w:rPr>
          <w:rFonts w:ascii="Times New Roman" w:hAnsi="Times New Roman"/>
        </w:rPr>
        <w:t>Guo, Y.</w:t>
      </w:r>
      <w:r w:rsidRPr="00D3048C">
        <w:rPr>
          <w:rFonts w:ascii="Times New Roman" w:hAnsi="Times New Roman"/>
          <w:i/>
        </w:rPr>
        <w:t>, et al.</w:t>
      </w:r>
      <w:r w:rsidRPr="00D3048C">
        <w:rPr>
          <w:rFonts w:ascii="Times New Roman" w:hAnsi="Times New Roman"/>
        </w:rPr>
        <w:t xml:space="preserve"> (2008) Using support vector machine combined with auto covariance to predict protein-protein interactions from protein sequences, </w:t>
      </w:r>
      <w:r w:rsidRPr="00D3048C">
        <w:rPr>
          <w:rFonts w:ascii="Times New Roman" w:hAnsi="Times New Roman"/>
          <w:i/>
        </w:rPr>
        <w:t>Nucleic acids research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36</w:t>
      </w:r>
      <w:r w:rsidRPr="00D3048C">
        <w:rPr>
          <w:rFonts w:ascii="Times New Roman" w:hAnsi="Times New Roman"/>
        </w:rPr>
        <w:t>, 3025-3030.</w:t>
      </w:r>
      <w:bookmarkEnd w:id="125"/>
    </w:p>
    <w:p w14:paraId="3029E829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26" w:name="_ENREF_26"/>
      <w:r w:rsidRPr="00D3048C">
        <w:rPr>
          <w:rFonts w:ascii="Times New Roman" w:hAnsi="Times New Roman"/>
        </w:rPr>
        <w:t xml:space="preserve">Hayat, M. and Khan, A. (2012) MemHyb: predicting membrane protein types by hybridizing SAAC and PSSM, </w:t>
      </w:r>
      <w:r w:rsidRPr="00D3048C">
        <w:rPr>
          <w:rFonts w:ascii="Times New Roman" w:hAnsi="Times New Roman"/>
          <w:i/>
        </w:rPr>
        <w:t>Journal of theoretical biology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292</w:t>
      </w:r>
      <w:r w:rsidRPr="00D3048C">
        <w:rPr>
          <w:rFonts w:ascii="Times New Roman" w:hAnsi="Times New Roman"/>
        </w:rPr>
        <w:t>, 93-102.</w:t>
      </w:r>
      <w:bookmarkEnd w:id="126"/>
    </w:p>
    <w:p w14:paraId="19CA84CD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27" w:name="_ENREF_27"/>
      <w:r w:rsidRPr="00D3048C">
        <w:rPr>
          <w:rFonts w:ascii="Times New Roman" w:hAnsi="Times New Roman"/>
        </w:rPr>
        <w:t>Hong, Y.</w:t>
      </w:r>
      <w:r w:rsidRPr="00D3048C">
        <w:rPr>
          <w:rFonts w:ascii="Times New Roman" w:hAnsi="Times New Roman"/>
          <w:i/>
        </w:rPr>
        <w:t>, et al.</w:t>
      </w:r>
      <w:r w:rsidRPr="00D3048C">
        <w:rPr>
          <w:rFonts w:ascii="Times New Roman" w:hAnsi="Times New Roman"/>
        </w:rPr>
        <w:t xml:space="preserve"> (2011) Predicting protein folds with fold-specific PSSM libraries, </w:t>
      </w:r>
      <w:r w:rsidRPr="00D3048C">
        <w:rPr>
          <w:rFonts w:ascii="Times New Roman" w:hAnsi="Times New Roman"/>
          <w:i/>
        </w:rPr>
        <w:t>PloS one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6</w:t>
      </w:r>
      <w:r w:rsidRPr="00D3048C">
        <w:rPr>
          <w:rFonts w:ascii="Times New Roman" w:hAnsi="Times New Roman"/>
        </w:rPr>
        <w:t>, e20557.</w:t>
      </w:r>
      <w:bookmarkEnd w:id="127"/>
    </w:p>
    <w:p w14:paraId="495E2B56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28" w:name="_ENREF_28"/>
      <w:r w:rsidRPr="00D3048C">
        <w:rPr>
          <w:rFonts w:ascii="Times New Roman" w:hAnsi="Times New Roman"/>
        </w:rPr>
        <w:t>Huang, H.L.</w:t>
      </w:r>
      <w:r w:rsidRPr="00D3048C">
        <w:rPr>
          <w:rFonts w:ascii="Times New Roman" w:hAnsi="Times New Roman"/>
          <w:i/>
        </w:rPr>
        <w:t>, et al.</w:t>
      </w:r>
      <w:r w:rsidRPr="00D3048C">
        <w:rPr>
          <w:rFonts w:ascii="Times New Roman" w:hAnsi="Times New Roman"/>
        </w:rPr>
        <w:t xml:space="preserve"> (2011) Predicting and analyzing DNA-binding domains using a systematic approach to identifying a set of informative physicochemical and biochemical properties, </w:t>
      </w:r>
      <w:r w:rsidRPr="00D3048C">
        <w:rPr>
          <w:rFonts w:ascii="Times New Roman" w:hAnsi="Times New Roman"/>
          <w:i/>
        </w:rPr>
        <w:t>BMC bioinformatics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12 Suppl 1</w:t>
      </w:r>
      <w:r w:rsidRPr="00D3048C">
        <w:rPr>
          <w:rFonts w:ascii="Times New Roman" w:hAnsi="Times New Roman"/>
        </w:rPr>
        <w:t>, S47.</w:t>
      </w:r>
      <w:bookmarkEnd w:id="128"/>
    </w:p>
    <w:p w14:paraId="6B744D97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29" w:name="_ENREF_29"/>
      <w:r w:rsidRPr="00D3048C">
        <w:rPr>
          <w:rFonts w:ascii="Times New Roman" w:hAnsi="Times New Roman"/>
        </w:rPr>
        <w:t xml:space="preserve">Huang, Y.F. and Chen, S.Y. (2013) Extracting physicochemical features to predict protein secondary structure, </w:t>
      </w:r>
      <w:r w:rsidRPr="00D3048C">
        <w:rPr>
          <w:rFonts w:ascii="Times New Roman" w:hAnsi="Times New Roman"/>
          <w:i/>
        </w:rPr>
        <w:t>TheScientificWorldJournal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2013</w:t>
      </w:r>
      <w:r w:rsidRPr="00D3048C">
        <w:rPr>
          <w:rFonts w:ascii="Times New Roman" w:hAnsi="Times New Roman"/>
        </w:rPr>
        <w:t>, 347106.</w:t>
      </w:r>
      <w:bookmarkEnd w:id="129"/>
    </w:p>
    <w:p w14:paraId="6C472344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30" w:name="_ENREF_30"/>
      <w:r w:rsidRPr="00D3048C">
        <w:rPr>
          <w:rFonts w:ascii="Times New Roman" w:hAnsi="Times New Roman"/>
        </w:rPr>
        <w:t xml:space="preserve">Hwang, S., Gou, Z. and Kuznetsov, I.B. (2007) DP-Bind: a web server for sequence-based prediction of DNA-binding residues in DNA-binding proteins, </w:t>
      </w:r>
      <w:r w:rsidRPr="00D3048C">
        <w:rPr>
          <w:rFonts w:ascii="Times New Roman" w:hAnsi="Times New Roman"/>
          <w:i/>
        </w:rPr>
        <w:t>Bioinformatics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23</w:t>
      </w:r>
      <w:r w:rsidRPr="00D3048C">
        <w:rPr>
          <w:rFonts w:ascii="Times New Roman" w:hAnsi="Times New Roman"/>
        </w:rPr>
        <w:t>, 634-636.</w:t>
      </w:r>
      <w:bookmarkEnd w:id="130"/>
    </w:p>
    <w:p w14:paraId="00508A62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31" w:name="_ENREF_31"/>
      <w:r w:rsidRPr="00D3048C">
        <w:rPr>
          <w:rFonts w:ascii="Times New Roman" w:hAnsi="Times New Roman"/>
        </w:rPr>
        <w:t>Jensen, M.A.</w:t>
      </w:r>
      <w:r w:rsidRPr="00D3048C">
        <w:rPr>
          <w:rFonts w:ascii="Times New Roman" w:hAnsi="Times New Roman"/>
          <w:i/>
        </w:rPr>
        <w:t>, et al.</w:t>
      </w:r>
      <w:r w:rsidRPr="00D3048C">
        <w:rPr>
          <w:rFonts w:ascii="Times New Roman" w:hAnsi="Times New Roman"/>
        </w:rPr>
        <w:t xml:space="preserve"> (2006) A reliable phenotype predictor for human immunodeficiency virus type 1 subtype C based on envelope V3 sequences, </w:t>
      </w:r>
      <w:r w:rsidRPr="00D3048C">
        <w:rPr>
          <w:rFonts w:ascii="Times New Roman" w:hAnsi="Times New Roman"/>
          <w:i/>
        </w:rPr>
        <w:t>Journal of virology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80</w:t>
      </w:r>
      <w:r w:rsidRPr="00D3048C">
        <w:rPr>
          <w:rFonts w:ascii="Times New Roman" w:hAnsi="Times New Roman"/>
        </w:rPr>
        <w:t>, 4698-4704.</w:t>
      </w:r>
      <w:bookmarkEnd w:id="131"/>
    </w:p>
    <w:p w14:paraId="735A07BA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32" w:name="_ENREF_32"/>
      <w:r w:rsidRPr="00D3048C">
        <w:rPr>
          <w:rFonts w:ascii="Times New Roman" w:hAnsi="Times New Roman"/>
        </w:rPr>
        <w:t>Jensen, M.A.</w:t>
      </w:r>
      <w:r w:rsidRPr="00D3048C">
        <w:rPr>
          <w:rFonts w:ascii="Times New Roman" w:hAnsi="Times New Roman"/>
          <w:i/>
        </w:rPr>
        <w:t>, et al.</w:t>
      </w:r>
      <w:r w:rsidRPr="00D3048C">
        <w:rPr>
          <w:rFonts w:ascii="Times New Roman" w:hAnsi="Times New Roman"/>
        </w:rPr>
        <w:t xml:space="preserve"> (2003) Improved coreceptor usage prediction and genotypic monitoring of R5-to-X4 transition by motif analysis of human immunodeficiency virus type 1 env V3 loop sequences, </w:t>
      </w:r>
      <w:r w:rsidRPr="00D3048C">
        <w:rPr>
          <w:rFonts w:ascii="Times New Roman" w:hAnsi="Times New Roman"/>
          <w:i/>
        </w:rPr>
        <w:t>Journal of virology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77</w:t>
      </w:r>
      <w:r w:rsidRPr="00D3048C">
        <w:rPr>
          <w:rFonts w:ascii="Times New Roman" w:hAnsi="Times New Roman"/>
        </w:rPr>
        <w:t>, 13376-13388.</w:t>
      </w:r>
      <w:bookmarkEnd w:id="132"/>
    </w:p>
    <w:p w14:paraId="04A5E320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33" w:name="_ENREF_33"/>
      <w:r w:rsidRPr="00D3048C">
        <w:rPr>
          <w:rFonts w:ascii="Times New Roman" w:hAnsi="Times New Roman"/>
        </w:rPr>
        <w:lastRenderedPageBreak/>
        <w:t xml:space="preserve">Jeong, J.C., Lin, X. and Chen, X.W. (2011) On position-specific scoring matrix for protein function prediction, </w:t>
      </w:r>
      <w:r w:rsidRPr="00D3048C">
        <w:rPr>
          <w:rFonts w:ascii="Times New Roman" w:hAnsi="Times New Roman"/>
          <w:i/>
        </w:rPr>
        <w:t>IEEE/ACM transactions on computational biology and bioinformatics / IEEE, ACM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8</w:t>
      </w:r>
      <w:r w:rsidRPr="00D3048C">
        <w:rPr>
          <w:rFonts w:ascii="Times New Roman" w:hAnsi="Times New Roman"/>
        </w:rPr>
        <w:t>, 308-315.</w:t>
      </w:r>
      <w:bookmarkEnd w:id="133"/>
    </w:p>
    <w:p w14:paraId="06248939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34" w:name="_ENREF_34"/>
      <w:r w:rsidRPr="00D3048C">
        <w:rPr>
          <w:rFonts w:ascii="Times New Roman" w:hAnsi="Times New Roman"/>
        </w:rPr>
        <w:t>Jiang, Y.</w:t>
      </w:r>
      <w:r w:rsidRPr="00D3048C">
        <w:rPr>
          <w:rFonts w:ascii="Times New Roman" w:hAnsi="Times New Roman"/>
          <w:i/>
        </w:rPr>
        <w:t>, et al.</w:t>
      </w:r>
      <w:r w:rsidRPr="00D3048C">
        <w:rPr>
          <w:rFonts w:ascii="Times New Roman" w:hAnsi="Times New Roman"/>
        </w:rPr>
        <w:t xml:space="preserve"> (2013) Prediction and Analysis of Post-Translational Pyruvoyl Residue Modification Sites from Internal Serines in Proteins, </w:t>
      </w:r>
      <w:r w:rsidRPr="00D3048C">
        <w:rPr>
          <w:rFonts w:ascii="Times New Roman" w:hAnsi="Times New Roman"/>
          <w:i/>
        </w:rPr>
        <w:t>PloS one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8</w:t>
      </w:r>
      <w:r w:rsidRPr="00D3048C">
        <w:rPr>
          <w:rFonts w:ascii="Times New Roman" w:hAnsi="Times New Roman"/>
        </w:rPr>
        <w:t>, e66678.</w:t>
      </w:r>
      <w:bookmarkEnd w:id="134"/>
    </w:p>
    <w:p w14:paraId="4CA1E9A7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35" w:name="_ENREF_35"/>
      <w:r w:rsidRPr="00D3048C">
        <w:rPr>
          <w:rFonts w:ascii="Times New Roman" w:hAnsi="Times New Roman"/>
        </w:rPr>
        <w:t xml:space="preserve">Jones, D.T. and Cozzetto, D. (2015) DISOPRED3: precise disordered region predictions with annotated protein-binding activity, </w:t>
      </w:r>
      <w:r w:rsidRPr="00D3048C">
        <w:rPr>
          <w:rFonts w:ascii="Times New Roman" w:hAnsi="Times New Roman"/>
          <w:i/>
        </w:rPr>
        <w:t>Bioinformatics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31</w:t>
      </w:r>
      <w:r w:rsidRPr="00D3048C">
        <w:rPr>
          <w:rFonts w:ascii="Times New Roman" w:hAnsi="Times New Roman"/>
        </w:rPr>
        <w:t>, 857-863.</w:t>
      </w:r>
      <w:bookmarkEnd w:id="135"/>
    </w:p>
    <w:p w14:paraId="08E30E5B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36" w:name="_ENREF_36"/>
      <w:r w:rsidRPr="00D3048C">
        <w:rPr>
          <w:rFonts w:ascii="Times New Roman" w:hAnsi="Times New Roman"/>
        </w:rPr>
        <w:t xml:space="preserve">Jones, D.T. and Ward, J.J. (2003) Prediction of disordered regions in proteins from position specific score matrices, </w:t>
      </w:r>
      <w:r w:rsidRPr="00D3048C">
        <w:rPr>
          <w:rFonts w:ascii="Times New Roman" w:hAnsi="Times New Roman"/>
          <w:i/>
        </w:rPr>
        <w:t>Proteins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53 Suppl 6</w:t>
      </w:r>
      <w:r w:rsidRPr="00D3048C">
        <w:rPr>
          <w:rFonts w:ascii="Times New Roman" w:hAnsi="Times New Roman"/>
        </w:rPr>
        <w:t>, 573-578.</w:t>
      </w:r>
      <w:bookmarkEnd w:id="136"/>
    </w:p>
    <w:p w14:paraId="6AA52ED8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37" w:name="_ENREF_37"/>
      <w:r w:rsidRPr="00D3048C">
        <w:rPr>
          <w:rFonts w:ascii="Times New Roman" w:hAnsi="Times New Roman"/>
        </w:rPr>
        <w:t xml:space="preserve">Juan, E.Y., Jhang, J. and Li, W. (2008) Predicting protein subcellular localization using PsePSSM and suport vector machines. </w:t>
      </w:r>
      <w:r w:rsidRPr="00D3048C">
        <w:rPr>
          <w:rFonts w:ascii="Times New Roman" w:hAnsi="Times New Roman"/>
          <w:i/>
        </w:rPr>
        <w:t>Proceedings of the 11th Join Conference on Information Sciences</w:t>
      </w:r>
      <w:r w:rsidRPr="00D3048C">
        <w:rPr>
          <w:rFonts w:ascii="Times New Roman" w:hAnsi="Times New Roman"/>
        </w:rPr>
        <w:t>. pp. 1-6.</w:t>
      </w:r>
      <w:bookmarkEnd w:id="137"/>
    </w:p>
    <w:p w14:paraId="15CCF15E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38" w:name="_ENREF_38"/>
      <w:r w:rsidRPr="00155402">
        <w:rPr>
          <w:rFonts w:ascii="Times New Roman" w:hAnsi="Times New Roman"/>
        </w:rPr>
        <w:t>Juan, E.Y.</w:t>
      </w:r>
      <w:r w:rsidRPr="00155402">
        <w:rPr>
          <w:rFonts w:ascii="Times New Roman" w:hAnsi="Times New Roman"/>
          <w:i/>
        </w:rPr>
        <w:t>, et al.</w:t>
      </w:r>
      <w:r w:rsidRPr="00155402">
        <w:rPr>
          <w:rFonts w:ascii="Times New Roman" w:hAnsi="Times New Roman"/>
        </w:rPr>
        <w:t xml:space="preserve"> </w:t>
      </w:r>
      <w:r w:rsidRPr="00D3048C">
        <w:rPr>
          <w:rFonts w:ascii="Times New Roman" w:hAnsi="Times New Roman"/>
        </w:rPr>
        <w:t xml:space="preserve">(2009) Predicting Protein Subcellular Localizations for Gram-Negative Bacteria using DP-PSSM and Support Vector Machines. </w:t>
      </w:r>
      <w:r w:rsidRPr="00D3048C">
        <w:rPr>
          <w:rFonts w:ascii="Times New Roman" w:hAnsi="Times New Roman"/>
          <w:i/>
        </w:rPr>
        <w:t>Complex, Intelligent and Software Intensive Systems, 2009. CISIS'09. International Conference on</w:t>
      </w:r>
      <w:r w:rsidRPr="00D3048C">
        <w:rPr>
          <w:rFonts w:ascii="Times New Roman" w:hAnsi="Times New Roman"/>
        </w:rPr>
        <w:t>. IEEE, pp. 836-841.</w:t>
      </w:r>
      <w:bookmarkEnd w:id="138"/>
    </w:p>
    <w:p w14:paraId="6608CEB8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39" w:name="_ENREF_39"/>
      <w:r w:rsidRPr="00D3048C">
        <w:rPr>
          <w:rFonts w:ascii="Times New Roman" w:hAnsi="Times New Roman"/>
        </w:rPr>
        <w:t xml:space="preserve">Kumar, M., Gromiha, M.M. and Raghava, G.P. (2007) Identification of DNA-binding proteins using support vector machines and evolutionary profiles, </w:t>
      </w:r>
      <w:r w:rsidRPr="00D3048C">
        <w:rPr>
          <w:rFonts w:ascii="Times New Roman" w:hAnsi="Times New Roman"/>
          <w:i/>
        </w:rPr>
        <w:t>BMC bioinformatics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8</w:t>
      </w:r>
      <w:r w:rsidRPr="00D3048C">
        <w:rPr>
          <w:rFonts w:ascii="Times New Roman" w:hAnsi="Times New Roman"/>
        </w:rPr>
        <w:t>, 463.</w:t>
      </w:r>
      <w:bookmarkEnd w:id="139"/>
    </w:p>
    <w:p w14:paraId="4822956A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40" w:name="_ENREF_40"/>
      <w:r w:rsidRPr="00D3048C">
        <w:rPr>
          <w:rFonts w:ascii="Times New Roman" w:hAnsi="Times New Roman"/>
        </w:rPr>
        <w:t xml:space="preserve">Kumar, M., Gromiha, M.M. and Raghava, G.P. (2008) Prediction of RNA binding sites in a protein using SVM and PSSM profile, </w:t>
      </w:r>
      <w:r w:rsidRPr="00D3048C">
        <w:rPr>
          <w:rFonts w:ascii="Times New Roman" w:hAnsi="Times New Roman"/>
          <w:i/>
        </w:rPr>
        <w:t>Proteins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71</w:t>
      </w:r>
      <w:r w:rsidRPr="00D3048C">
        <w:rPr>
          <w:rFonts w:ascii="Times New Roman" w:hAnsi="Times New Roman"/>
        </w:rPr>
        <w:t>, 189-194.</w:t>
      </w:r>
      <w:bookmarkEnd w:id="140"/>
    </w:p>
    <w:p w14:paraId="11942EBC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41" w:name="_ENREF_41"/>
      <w:r w:rsidRPr="00D3048C">
        <w:rPr>
          <w:rFonts w:ascii="Times New Roman" w:hAnsi="Times New Roman"/>
        </w:rPr>
        <w:t>Li, D.</w:t>
      </w:r>
      <w:r w:rsidRPr="00D3048C">
        <w:rPr>
          <w:rFonts w:ascii="Times New Roman" w:hAnsi="Times New Roman"/>
          <w:i/>
        </w:rPr>
        <w:t>, et al.</w:t>
      </w:r>
      <w:r w:rsidRPr="00D3048C">
        <w:rPr>
          <w:rFonts w:ascii="Times New Roman" w:hAnsi="Times New Roman"/>
        </w:rPr>
        <w:t xml:space="preserve"> (2012) A novel structural position-specific scoring matrix for the prediction of protein secondary structures, </w:t>
      </w:r>
      <w:r w:rsidRPr="00D3048C">
        <w:rPr>
          <w:rFonts w:ascii="Times New Roman" w:hAnsi="Times New Roman"/>
          <w:i/>
        </w:rPr>
        <w:t>Bioinformatics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28</w:t>
      </w:r>
      <w:r w:rsidRPr="00D3048C">
        <w:rPr>
          <w:rFonts w:ascii="Times New Roman" w:hAnsi="Times New Roman"/>
        </w:rPr>
        <w:t>, 32-39.</w:t>
      </w:r>
      <w:bookmarkEnd w:id="141"/>
    </w:p>
    <w:p w14:paraId="20672E2F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42" w:name="_ENREF_42"/>
      <w:r w:rsidRPr="00D3048C">
        <w:rPr>
          <w:rFonts w:ascii="Times New Roman" w:hAnsi="Times New Roman"/>
        </w:rPr>
        <w:t>Li, F.</w:t>
      </w:r>
      <w:r w:rsidRPr="00D3048C">
        <w:rPr>
          <w:rFonts w:ascii="Times New Roman" w:hAnsi="Times New Roman"/>
          <w:i/>
        </w:rPr>
        <w:t>, et al.</w:t>
      </w:r>
      <w:r w:rsidRPr="00D3048C">
        <w:rPr>
          <w:rFonts w:ascii="Times New Roman" w:hAnsi="Times New Roman"/>
        </w:rPr>
        <w:t xml:space="preserve"> (2015) GlycoMine: a machine learning-based approach for predicting N-, C- and O-linked glycosylation in the human proteome, </w:t>
      </w:r>
      <w:r w:rsidRPr="00D3048C">
        <w:rPr>
          <w:rFonts w:ascii="Times New Roman" w:hAnsi="Times New Roman"/>
          <w:i/>
        </w:rPr>
        <w:t>Bioinformatics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31</w:t>
      </w:r>
      <w:r w:rsidRPr="00D3048C">
        <w:rPr>
          <w:rFonts w:ascii="Times New Roman" w:hAnsi="Times New Roman"/>
        </w:rPr>
        <w:t>, 1411-1419.</w:t>
      </w:r>
      <w:bookmarkEnd w:id="142"/>
    </w:p>
    <w:p w14:paraId="399BB0A4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43" w:name="_ENREF_43"/>
      <w:r w:rsidRPr="00D3048C">
        <w:rPr>
          <w:rFonts w:ascii="Times New Roman" w:hAnsi="Times New Roman"/>
        </w:rPr>
        <w:t>Li, L.</w:t>
      </w:r>
      <w:r w:rsidRPr="00D3048C">
        <w:rPr>
          <w:rFonts w:ascii="Times New Roman" w:hAnsi="Times New Roman"/>
          <w:i/>
        </w:rPr>
        <w:t>, et al.</w:t>
      </w:r>
      <w:r w:rsidRPr="00D3048C">
        <w:rPr>
          <w:rFonts w:ascii="Times New Roman" w:hAnsi="Times New Roman"/>
        </w:rPr>
        <w:t xml:space="preserve"> (2014) PSSP-RFE: accurate prediction of protein structural class by recursive feature extraction from PSI-BLAST profile, physical-chemical property and functional annotations, </w:t>
      </w:r>
      <w:r w:rsidRPr="00D3048C">
        <w:rPr>
          <w:rFonts w:ascii="Times New Roman" w:hAnsi="Times New Roman"/>
          <w:i/>
        </w:rPr>
        <w:t>PloS one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9</w:t>
      </w:r>
      <w:r w:rsidRPr="00D3048C">
        <w:rPr>
          <w:rFonts w:ascii="Times New Roman" w:hAnsi="Times New Roman"/>
        </w:rPr>
        <w:t>, e92863.</w:t>
      </w:r>
      <w:bookmarkEnd w:id="143"/>
    </w:p>
    <w:p w14:paraId="028F1DDB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44" w:name="_ENREF_44"/>
      <w:r w:rsidRPr="00D3048C">
        <w:rPr>
          <w:rFonts w:ascii="Times New Roman" w:hAnsi="Times New Roman"/>
        </w:rPr>
        <w:t>Liu, T.</w:t>
      </w:r>
      <w:r w:rsidRPr="00D3048C">
        <w:rPr>
          <w:rFonts w:ascii="Times New Roman" w:hAnsi="Times New Roman"/>
          <w:i/>
        </w:rPr>
        <w:t>, et al.</w:t>
      </w:r>
      <w:r w:rsidRPr="00D3048C">
        <w:rPr>
          <w:rFonts w:ascii="Times New Roman" w:hAnsi="Times New Roman"/>
        </w:rPr>
        <w:t xml:space="preserve"> (2012) Accurate prediction of protein structural class using auto covariance transformation of PSI-BLAST profiles, </w:t>
      </w:r>
      <w:r w:rsidRPr="00D3048C">
        <w:rPr>
          <w:rFonts w:ascii="Times New Roman" w:hAnsi="Times New Roman"/>
          <w:i/>
        </w:rPr>
        <w:t>Amino acids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42</w:t>
      </w:r>
      <w:r w:rsidRPr="00D3048C">
        <w:rPr>
          <w:rFonts w:ascii="Times New Roman" w:hAnsi="Times New Roman"/>
        </w:rPr>
        <w:t>, 2243-2249.</w:t>
      </w:r>
      <w:bookmarkEnd w:id="144"/>
    </w:p>
    <w:p w14:paraId="31CFBB4B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45" w:name="_ENREF_45"/>
      <w:r w:rsidRPr="00D3048C">
        <w:rPr>
          <w:rFonts w:ascii="Times New Roman" w:hAnsi="Times New Roman"/>
        </w:rPr>
        <w:t xml:space="preserve">Liu, T., Zheng, X. and Wang, J. (2010) Prediction of protein structural class for low-similarity sequences using support vector machine and PSI-BLAST profile, </w:t>
      </w:r>
      <w:r w:rsidRPr="00D3048C">
        <w:rPr>
          <w:rFonts w:ascii="Times New Roman" w:hAnsi="Times New Roman"/>
          <w:i/>
        </w:rPr>
        <w:t>Biochimie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92</w:t>
      </w:r>
      <w:r w:rsidRPr="00D3048C">
        <w:rPr>
          <w:rFonts w:ascii="Times New Roman" w:hAnsi="Times New Roman"/>
        </w:rPr>
        <w:t>, 1330-1334.</w:t>
      </w:r>
      <w:bookmarkEnd w:id="145"/>
    </w:p>
    <w:p w14:paraId="1BE5C30D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46" w:name="_ENREF_46"/>
      <w:r w:rsidRPr="00D3048C">
        <w:rPr>
          <w:rFonts w:ascii="Times New Roman" w:hAnsi="Times New Roman"/>
        </w:rPr>
        <w:t>Liu, Z.P.</w:t>
      </w:r>
      <w:r w:rsidRPr="00D3048C">
        <w:rPr>
          <w:rFonts w:ascii="Times New Roman" w:hAnsi="Times New Roman"/>
          <w:i/>
        </w:rPr>
        <w:t>, et al.</w:t>
      </w:r>
      <w:r w:rsidRPr="00D3048C">
        <w:rPr>
          <w:rFonts w:ascii="Times New Roman" w:hAnsi="Times New Roman"/>
        </w:rPr>
        <w:t xml:space="preserve"> (2010) Prediction of protein-RNA binding sites by a random forest method with combined features, </w:t>
      </w:r>
      <w:r w:rsidRPr="00D3048C">
        <w:rPr>
          <w:rFonts w:ascii="Times New Roman" w:hAnsi="Times New Roman"/>
          <w:i/>
        </w:rPr>
        <w:t>Bioinformatics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26</w:t>
      </w:r>
      <w:r w:rsidRPr="00D3048C">
        <w:rPr>
          <w:rFonts w:ascii="Times New Roman" w:hAnsi="Times New Roman"/>
        </w:rPr>
        <w:t>, 1616-1622.</w:t>
      </w:r>
      <w:bookmarkEnd w:id="146"/>
    </w:p>
    <w:p w14:paraId="2489F21F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47" w:name="_ENREF_47"/>
      <w:r w:rsidRPr="00D3048C">
        <w:rPr>
          <w:rFonts w:ascii="Times New Roman" w:hAnsi="Times New Roman"/>
        </w:rPr>
        <w:t xml:space="preserve">Lobley, A., Sadowski, M.I. and Jones, D.T. (2009) pGenTHREADER and pDomTHREADER: new methods for improved protein fold recognition and superfamily discrimination, </w:t>
      </w:r>
      <w:r w:rsidRPr="00D3048C">
        <w:rPr>
          <w:rFonts w:ascii="Times New Roman" w:hAnsi="Times New Roman"/>
          <w:i/>
        </w:rPr>
        <w:t>Bioinformatics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25</w:t>
      </w:r>
      <w:r w:rsidRPr="00D3048C">
        <w:rPr>
          <w:rFonts w:ascii="Times New Roman" w:hAnsi="Times New Roman"/>
        </w:rPr>
        <w:t>, 1761-1767.</w:t>
      </w:r>
      <w:bookmarkEnd w:id="147"/>
    </w:p>
    <w:p w14:paraId="0AC0F08A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48" w:name="_ENREF_48"/>
      <w:r w:rsidRPr="00D3048C">
        <w:rPr>
          <w:rFonts w:ascii="Times New Roman" w:hAnsi="Times New Roman"/>
        </w:rPr>
        <w:t>Melo, R.</w:t>
      </w:r>
      <w:r w:rsidRPr="00D3048C">
        <w:rPr>
          <w:rFonts w:ascii="Times New Roman" w:hAnsi="Times New Roman"/>
          <w:i/>
        </w:rPr>
        <w:t>, et al.</w:t>
      </w:r>
      <w:r w:rsidRPr="00D3048C">
        <w:rPr>
          <w:rFonts w:ascii="Times New Roman" w:hAnsi="Times New Roman"/>
        </w:rPr>
        <w:t xml:space="preserve"> (2016) A Machine Learning Approach for Hot-Spot Detection at Protein-Protein Interfaces, </w:t>
      </w:r>
      <w:r w:rsidRPr="00D3048C">
        <w:rPr>
          <w:rFonts w:ascii="Times New Roman" w:hAnsi="Times New Roman"/>
          <w:i/>
        </w:rPr>
        <w:t>International journal of molecular sciences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17</w:t>
      </w:r>
      <w:r w:rsidRPr="00D3048C">
        <w:rPr>
          <w:rFonts w:ascii="Times New Roman" w:hAnsi="Times New Roman"/>
        </w:rPr>
        <w:t>.</w:t>
      </w:r>
      <w:bookmarkEnd w:id="148"/>
    </w:p>
    <w:p w14:paraId="76ED148D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49" w:name="_ENREF_49"/>
      <w:r w:rsidRPr="00D3048C">
        <w:rPr>
          <w:rFonts w:ascii="Times New Roman" w:hAnsi="Times New Roman"/>
        </w:rPr>
        <w:lastRenderedPageBreak/>
        <w:t xml:space="preserve">Mishra, N.K., Chang, J. and Zhao, P.X. (2014) Prediction of membrane transport proteins and their substrate specificities using primary sequence information, </w:t>
      </w:r>
      <w:r w:rsidRPr="00D3048C">
        <w:rPr>
          <w:rFonts w:ascii="Times New Roman" w:hAnsi="Times New Roman"/>
          <w:i/>
        </w:rPr>
        <w:t>PloS one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9</w:t>
      </w:r>
      <w:r w:rsidRPr="00D3048C">
        <w:rPr>
          <w:rFonts w:ascii="Times New Roman" w:hAnsi="Times New Roman"/>
        </w:rPr>
        <w:t>, e100278.</w:t>
      </w:r>
      <w:bookmarkEnd w:id="149"/>
    </w:p>
    <w:p w14:paraId="59AE2B3A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50" w:name="_ENREF_50"/>
      <w:r w:rsidRPr="00D3048C">
        <w:rPr>
          <w:rFonts w:ascii="Times New Roman" w:hAnsi="Times New Roman"/>
        </w:rPr>
        <w:t xml:space="preserve">Murakami, Y. and Mizuguchi, K. (2010) Applying the Naive Bayes classifier with kernel density estimation to the prediction of protein-protein interaction sites, </w:t>
      </w:r>
      <w:r w:rsidRPr="00D3048C">
        <w:rPr>
          <w:rFonts w:ascii="Times New Roman" w:hAnsi="Times New Roman"/>
          <w:i/>
        </w:rPr>
        <w:t>Bioinformatics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26</w:t>
      </w:r>
      <w:r w:rsidRPr="00D3048C">
        <w:rPr>
          <w:rFonts w:ascii="Times New Roman" w:hAnsi="Times New Roman"/>
        </w:rPr>
        <w:t>, 1841-1848.</w:t>
      </w:r>
      <w:bookmarkEnd w:id="150"/>
    </w:p>
    <w:p w14:paraId="28A95B30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51" w:name="_ENREF_51"/>
      <w:r w:rsidRPr="00D3048C">
        <w:rPr>
          <w:rFonts w:ascii="Times New Roman" w:hAnsi="Times New Roman"/>
        </w:rPr>
        <w:t>Murakami, Y.</w:t>
      </w:r>
      <w:r w:rsidRPr="00D3048C">
        <w:rPr>
          <w:rFonts w:ascii="Times New Roman" w:hAnsi="Times New Roman"/>
          <w:i/>
        </w:rPr>
        <w:t>, et al.</w:t>
      </w:r>
      <w:r w:rsidRPr="00D3048C">
        <w:rPr>
          <w:rFonts w:ascii="Times New Roman" w:hAnsi="Times New Roman"/>
        </w:rPr>
        <w:t xml:space="preserve"> (2010) PiRaNhA: a server for the computational prediction of RNA-binding residues in protein sequences, </w:t>
      </w:r>
      <w:r w:rsidRPr="00D3048C">
        <w:rPr>
          <w:rFonts w:ascii="Times New Roman" w:hAnsi="Times New Roman"/>
          <w:i/>
        </w:rPr>
        <w:t>Nucleic acids research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38</w:t>
      </w:r>
      <w:r w:rsidRPr="00D3048C">
        <w:rPr>
          <w:rFonts w:ascii="Times New Roman" w:hAnsi="Times New Roman"/>
        </w:rPr>
        <w:t>, W412-W416.</w:t>
      </w:r>
      <w:bookmarkEnd w:id="151"/>
    </w:p>
    <w:p w14:paraId="344CCA94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52" w:name="_ENREF_52"/>
      <w:r w:rsidRPr="00400B58">
        <w:rPr>
          <w:rFonts w:ascii="Times New Roman" w:hAnsi="Times New Roman"/>
          <w:color w:val="FF0000"/>
        </w:rPr>
        <w:t xml:space="preserve">Nanni, L., Lumini, A. and Brahnam, S. (2014) An empirical study of different approaches for protein classification, </w:t>
      </w:r>
      <w:r w:rsidRPr="00400B58">
        <w:rPr>
          <w:rFonts w:ascii="Times New Roman" w:hAnsi="Times New Roman"/>
          <w:i/>
          <w:color w:val="FF0000"/>
        </w:rPr>
        <w:t>TheScientificWorldJournal</w:t>
      </w:r>
      <w:r w:rsidRPr="00400B58">
        <w:rPr>
          <w:rFonts w:ascii="Times New Roman" w:hAnsi="Times New Roman"/>
          <w:color w:val="FF0000"/>
        </w:rPr>
        <w:t xml:space="preserve">, </w:t>
      </w:r>
      <w:r w:rsidRPr="00400B58">
        <w:rPr>
          <w:rFonts w:ascii="Times New Roman" w:hAnsi="Times New Roman"/>
          <w:b/>
          <w:color w:val="FF0000"/>
        </w:rPr>
        <w:t>2014</w:t>
      </w:r>
      <w:r w:rsidRPr="00400B58">
        <w:rPr>
          <w:rFonts w:ascii="Times New Roman" w:hAnsi="Times New Roman"/>
          <w:color w:val="FF0000"/>
        </w:rPr>
        <w:t>, 236717.</w:t>
      </w:r>
      <w:bookmarkEnd w:id="152"/>
    </w:p>
    <w:p w14:paraId="1AEA165D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53" w:name="_ENREF_53"/>
      <w:r w:rsidRPr="00155402">
        <w:rPr>
          <w:rFonts w:ascii="Times New Roman" w:hAnsi="Times New Roman"/>
        </w:rPr>
        <w:t>Paliwal, K.K.</w:t>
      </w:r>
      <w:r w:rsidRPr="00155402">
        <w:rPr>
          <w:rFonts w:ascii="Times New Roman" w:hAnsi="Times New Roman"/>
          <w:i/>
        </w:rPr>
        <w:t>, et al.</w:t>
      </w:r>
      <w:r w:rsidRPr="00155402">
        <w:rPr>
          <w:rFonts w:ascii="Times New Roman" w:hAnsi="Times New Roman"/>
        </w:rPr>
        <w:t xml:space="preserve"> </w:t>
      </w:r>
      <w:r w:rsidRPr="00D3048C">
        <w:rPr>
          <w:rFonts w:ascii="Times New Roman" w:hAnsi="Times New Roman"/>
        </w:rPr>
        <w:t xml:space="preserve">(2014) A tri-gram based feature extraction technique using linear probabilities of position specific scoring matrix for protein fold recognition, </w:t>
      </w:r>
      <w:r w:rsidRPr="00D3048C">
        <w:rPr>
          <w:rFonts w:ascii="Times New Roman" w:hAnsi="Times New Roman"/>
          <w:i/>
        </w:rPr>
        <w:t>IEEE transactions on nanobioscience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13</w:t>
      </w:r>
      <w:r w:rsidRPr="00D3048C">
        <w:rPr>
          <w:rFonts w:ascii="Times New Roman" w:hAnsi="Times New Roman"/>
        </w:rPr>
        <w:t>, 44-50.</w:t>
      </w:r>
      <w:bookmarkEnd w:id="153"/>
    </w:p>
    <w:p w14:paraId="45E12A5F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54" w:name="_ENREF_54"/>
      <w:r w:rsidRPr="00D3048C">
        <w:rPr>
          <w:rFonts w:ascii="Times New Roman" w:hAnsi="Times New Roman"/>
        </w:rPr>
        <w:t>Pu, X.</w:t>
      </w:r>
      <w:r w:rsidRPr="00D3048C">
        <w:rPr>
          <w:rFonts w:ascii="Times New Roman" w:hAnsi="Times New Roman"/>
          <w:i/>
        </w:rPr>
        <w:t>, et al.</w:t>
      </w:r>
      <w:r w:rsidRPr="00D3048C">
        <w:rPr>
          <w:rFonts w:ascii="Times New Roman" w:hAnsi="Times New Roman"/>
        </w:rPr>
        <w:t xml:space="preserve"> (2007) Prediction of membrane protein types from sequences and position-specific scoring matrices, </w:t>
      </w:r>
      <w:r w:rsidRPr="00D3048C">
        <w:rPr>
          <w:rFonts w:ascii="Times New Roman" w:hAnsi="Times New Roman"/>
          <w:i/>
        </w:rPr>
        <w:t>Journal of theoretical biology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247</w:t>
      </w:r>
      <w:r w:rsidRPr="00D3048C">
        <w:rPr>
          <w:rFonts w:ascii="Times New Roman" w:hAnsi="Times New Roman"/>
        </w:rPr>
        <w:t>, 259-265.</w:t>
      </w:r>
      <w:bookmarkEnd w:id="154"/>
    </w:p>
    <w:p w14:paraId="4BEA85F5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55" w:name="_ENREF_55"/>
      <w:r w:rsidRPr="00155402">
        <w:rPr>
          <w:rFonts w:ascii="Times New Roman" w:hAnsi="Times New Roman"/>
        </w:rPr>
        <w:t>Restrepo-Montoya, D.</w:t>
      </w:r>
      <w:r w:rsidRPr="00155402">
        <w:rPr>
          <w:rFonts w:ascii="Times New Roman" w:hAnsi="Times New Roman"/>
          <w:i/>
        </w:rPr>
        <w:t>, et al.</w:t>
      </w:r>
      <w:r w:rsidRPr="00155402">
        <w:rPr>
          <w:rFonts w:ascii="Times New Roman" w:hAnsi="Times New Roman"/>
        </w:rPr>
        <w:t xml:space="preserve"> </w:t>
      </w:r>
      <w:r w:rsidRPr="00D3048C">
        <w:rPr>
          <w:rFonts w:ascii="Times New Roman" w:hAnsi="Times New Roman"/>
        </w:rPr>
        <w:t xml:space="preserve">(2011) NClassG+: A classifier for non-classically secreted Gram-positive bacterial proteins, </w:t>
      </w:r>
      <w:r w:rsidRPr="00D3048C">
        <w:rPr>
          <w:rFonts w:ascii="Times New Roman" w:hAnsi="Times New Roman"/>
          <w:i/>
        </w:rPr>
        <w:t>BMC bioinformatics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12</w:t>
      </w:r>
      <w:r w:rsidRPr="00D3048C">
        <w:rPr>
          <w:rFonts w:ascii="Times New Roman" w:hAnsi="Times New Roman"/>
        </w:rPr>
        <w:t>, 21.</w:t>
      </w:r>
      <w:bookmarkEnd w:id="155"/>
    </w:p>
    <w:p w14:paraId="532C7E44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56" w:name="_ENREF_56"/>
      <w:r w:rsidRPr="00D3048C">
        <w:rPr>
          <w:rFonts w:ascii="Times New Roman" w:hAnsi="Times New Roman"/>
        </w:rPr>
        <w:t>Saini, H.</w:t>
      </w:r>
      <w:r w:rsidRPr="00D3048C">
        <w:rPr>
          <w:rFonts w:ascii="Times New Roman" w:hAnsi="Times New Roman"/>
          <w:i/>
        </w:rPr>
        <w:t>, et al.</w:t>
      </w:r>
      <w:r w:rsidRPr="00D3048C">
        <w:rPr>
          <w:rFonts w:ascii="Times New Roman" w:hAnsi="Times New Roman"/>
        </w:rPr>
        <w:t xml:space="preserve">  Protein Fold Recognition Using Genetic Algorithm Optimized Voting Scheme and Profile Bigram.</w:t>
      </w:r>
      <w:bookmarkEnd w:id="156"/>
    </w:p>
    <w:p w14:paraId="5C62C15E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57" w:name="_ENREF_57"/>
      <w:r w:rsidRPr="00D3048C">
        <w:rPr>
          <w:rFonts w:ascii="Times New Roman" w:hAnsi="Times New Roman"/>
        </w:rPr>
        <w:t>Seclen, E.</w:t>
      </w:r>
      <w:r w:rsidRPr="00D3048C">
        <w:rPr>
          <w:rFonts w:ascii="Times New Roman" w:hAnsi="Times New Roman"/>
          <w:i/>
        </w:rPr>
        <w:t>, et al.</w:t>
      </w:r>
      <w:r w:rsidRPr="00D3048C">
        <w:rPr>
          <w:rFonts w:ascii="Times New Roman" w:hAnsi="Times New Roman"/>
        </w:rPr>
        <w:t xml:space="preserve"> (2011) High concordance between the position-specific scoring matrix and geno2pheno algorithms for genotypic interpretation of HIV-1 tropism: V3 length as the major cause of disagreement, </w:t>
      </w:r>
      <w:r w:rsidRPr="00D3048C">
        <w:rPr>
          <w:rFonts w:ascii="Times New Roman" w:hAnsi="Times New Roman"/>
          <w:i/>
        </w:rPr>
        <w:t>Journal of clinical microbiology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49</w:t>
      </w:r>
      <w:r w:rsidRPr="00D3048C">
        <w:rPr>
          <w:rFonts w:ascii="Times New Roman" w:hAnsi="Times New Roman"/>
        </w:rPr>
        <w:t>, 3380-3382.</w:t>
      </w:r>
      <w:bookmarkEnd w:id="157"/>
    </w:p>
    <w:p w14:paraId="40DA4D30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58" w:name="_ENREF_58"/>
      <w:r w:rsidRPr="00D3048C">
        <w:rPr>
          <w:rFonts w:ascii="Times New Roman" w:hAnsi="Times New Roman"/>
        </w:rPr>
        <w:t>Selvaraj, M.</w:t>
      </w:r>
      <w:r w:rsidRPr="00D3048C">
        <w:rPr>
          <w:rFonts w:ascii="Times New Roman" w:hAnsi="Times New Roman"/>
          <w:i/>
        </w:rPr>
        <w:t>, et al.</w:t>
      </w:r>
      <w:r w:rsidRPr="00D3048C">
        <w:rPr>
          <w:rFonts w:ascii="Times New Roman" w:hAnsi="Times New Roman"/>
        </w:rPr>
        <w:t xml:space="preserve"> (2016) BacHbpred: Support Vector Machine Methods for the Prediction of Bacterial Hemoglobin-Like Proteins, </w:t>
      </w:r>
      <w:r w:rsidRPr="00D3048C">
        <w:rPr>
          <w:rFonts w:ascii="Times New Roman" w:hAnsi="Times New Roman"/>
          <w:i/>
        </w:rPr>
        <w:t>Advances in bioinformatics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2016</w:t>
      </w:r>
      <w:r w:rsidRPr="00D3048C">
        <w:rPr>
          <w:rFonts w:ascii="Times New Roman" w:hAnsi="Times New Roman"/>
        </w:rPr>
        <w:t>, 8150784.</w:t>
      </w:r>
      <w:bookmarkEnd w:id="158"/>
    </w:p>
    <w:p w14:paraId="5F96D5EF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59" w:name="_ENREF_59"/>
      <w:r w:rsidRPr="00D3048C">
        <w:rPr>
          <w:rFonts w:ascii="Times New Roman" w:hAnsi="Times New Roman"/>
        </w:rPr>
        <w:t>Sharma, A.</w:t>
      </w:r>
      <w:r w:rsidRPr="00D3048C">
        <w:rPr>
          <w:rFonts w:ascii="Times New Roman" w:hAnsi="Times New Roman"/>
          <w:i/>
        </w:rPr>
        <w:t>, et al.</w:t>
      </w:r>
      <w:r w:rsidRPr="00D3048C">
        <w:rPr>
          <w:rFonts w:ascii="Times New Roman" w:hAnsi="Times New Roman"/>
        </w:rPr>
        <w:t xml:space="preserve"> (2013) A feature extraction technique using bi-gram probabilities of position specific scoring matrix for protein fold recognition, </w:t>
      </w:r>
      <w:r w:rsidRPr="00D3048C">
        <w:rPr>
          <w:rFonts w:ascii="Times New Roman" w:hAnsi="Times New Roman"/>
          <w:i/>
        </w:rPr>
        <w:t>Journal of theoretical biology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320</w:t>
      </w:r>
      <w:r w:rsidRPr="00D3048C">
        <w:rPr>
          <w:rFonts w:ascii="Times New Roman" w:hAnsi="Times New Roman"/>
        </w:rPr>
        <w:t>, 41-46.</w:t>
      </w:r>
      <w:bookmarkEnd w:id="159"/>
    </w:p>
    <w:p w14:paraId="30620FC3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60" w:name="_ENREF_60"/>
      <w:r w:rsidRPr="00D3048C">
        <w:rPr>
          <w:rFonts w:ascii="Times New Roman" w:hAnsi="Times New Roman"/>
        </w:rPr>
        <w:t xml:space="preserve">Shimizu, K., Hirose, S. and Noguchi, T. (2007) POODLE-S: web application for predicting protein disorder by using physicochemical features and reduced amino acid set of a position-specific scoring matrix, </w:t>
      </w:r>
      <w:r w:rsidRPr="00D3048C">
        <w:rPr>
          <w:rFonts w:ascii="Times New Roman" w:hAnsi="Times New Roman"/>
          <w:i/>
        </w:rPr>
        <w:t>Bioinformatics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23</w:t>
      </w:r>
      <w:r w:rsidRPr="00D3048C">
        <w:rPr>
          <w:rFonts w:ascii="Times New Roman" w:hAnsi="Times New Roman"/>
        </w:rPr>
        <w:t>, 2337-2338.</w:t>
      </w:r>
      <w:bookmarkEnd w:id="160"/>
    </w:p>
    <w:p w14:paraId="49A2679A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61" w:name="_ENREF_61"/>
      <w:r w:rsidRPr="00D3048C">
        <w:rPr>
          <w:rFonts w:ascii="Times New Roman" w:hAnsi="Times New Roman"/>
        </w:rPr>
        <w:t xml:space="preserve">Su, C.T., Chen, C.Y. and Ou, Y.Y. (2006) Protein disorder prediction by condensed PSSM considering propensity for order or disorder, </w:t>
      </w:r>
      <w:r w:rsidRPr="00D3048C">
        <w:rPr>
          <w:rFonts w:ascii="Times New Roman" w:hAnsi="Times New Roman"/>
          <w:i/>
        </w:rPr>
        <w:t>BMC bioinformatics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7</w:t>
      </w:r>
      <w:r w:rsidRPr="00D3048C">
        <w:rPr>
          <w:rFonts w:ascii="Times New Roman" w:hAnsi="Times New Roman"/>
        </w:rPr>
        <w:t>, 319.</w:t>
      </w:r>
      <w:bookmarkEnd w:id="161"/>
    </w:p>
    <w:p w14:paraId="2BAA3247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62" w:name="_ENREF_62"/>
      <w:r w:rsidRPr="00D3048C">
        <w:rPr>
          <w:rFonts w:ascii="Times New Roman" w:hAnsi="Times New Roman"/>
        </w:rPr>
        <w:t>Tang, Z.</w:t>
      </w:r>
      <w:r w:rsidRPr="00D3048C">
        <w:rPr>
          <w:rFonts w:ascii="Times New Roman" w:hAnsi="Times New Roman"/>
          <w:i/>
        </w:rPr>
        <w:t>, et al.</w:t>
      </w:r>
      <w:r w:rsidRPr="00D3048C">
        <w:rPr>
          <w:rFonts w:ascii="Times New Roman" w:hAnsi="Times New Roman"/>
        </w:rPr>
        <w:t xml:space="preserve"> (2011) Improving the performance of beta-turn prediction using predicted shape strings and a two-layer support vector machine model, </w:t>
      </w:r>
      <w:r w:rsidRPr="00D3048C">
        <w:rPr>
          <w:rFonts w:ascii="Times New Roman" w:hAnsi="Times New Roman"/>
          <w:i/>
        </w:rPr>
        <w:t>BMC bioinformatics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12</w:t>
      </w:r>
      <w:r w:rsidRPr="00D3048C">
        <w:rPr>
          <w:rFonts w:ascii="Times New Roman" w:hAnsi="Times New Roman"/>
        </w:rPr>
        <w:t>, 283.</w:t>
      </w:r>
      <w:bookmarkEnd w:id="162"/>
    </w:p>
    <w:p w14:paraId="7E639C6A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63" w:name="_ENREF_63"/>
      <w:r w:rsidRPr="00D3048C">
        <w:rPr>
          <w:rFonts w:ascii="Times New Roman" w:hAnsi="Times New Roman"/>
        </w:rPr>
        <w:t>Tao, P.</w:t>
      </w:r>
      <w:r w:rsidRPr="00D3048C">
        <w:rPr>
          <w:rFonts w:ascii="Times New Roman" w:hAnsi="Times New Roman"/>
          <w:i/>
        </w:rPr>
        <w:t>, et al.</w:t>
      </w:r>
      <w:r w:rsidRPr="00D3048C">
        <w:rPr>
          <w:rFonts w:ascii="Times New Roman" w:hAnsi="Times New Roman"/>
        </w:rPr>
        <w:t xml:space="preserve"> (2015) Prediction of protein structural class using tri-gram probabilities of position-specific scoring matrix and recursive feature elimination, </w:t>
      </w:r>
      <w:r w:rsidRPr="00D3048C">
        <w:rPr>
          <w:rFonts w:ascii="Times New Roman" w:hAnsi="Times New Roman"/>
          <w:i/>
        </w:rPr>
        <w:t>Amino acids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47</w:t>
      </w:r>
      <w:r w:rsidRPr="00D3048C">
        <w:rPr>
          <w:rFonts w:ascii="Times New Roman" w:hAnsi="Times New Roman"/>
        </w:rPr>
        <w:t>, 461-468.</w:t>
      </w:r>
      <w:bookmarkEnd w:id="163"/>
    </w:p>
    <w:p w14:paraId="66F5C07C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64" w:name="_ENREF_64"/>
      <w:r w:rsidRPr="00155402">
        <w:rPr>
          <w:rFonts w:ascii="Times New Roman" w:hAnsi="Times New Roman"/>
        </w:rPr>
        <w:t>Walia, R.R.</w:t>
      </w:r>
      <w:r w:rsidRPr="00155402">
        <w:rPr>
          <w:rFonts w:ascii="Times New Roman" w:hAnsi="Times New Roman"/>
          <w:i/>
        </w:rPr>
        <w:t>, et al.</w:t>
      </w:r>
      <w:r w:rsidRPr="00155402">
        <w:rPr>
          <w:rFonts w:ascii="Times New Roman" w:hAnsi="Times New Roman"/>
        </w:rPr>
        <w:t xml:space="preserve"> </w:t>
      </w:r>
      <w:r w:rsidRPr="00D3048C">
        <w:rPr>
          <w:rFonts w:ascii="Times New Roman" w:hAnsi="Times New Roman"/>
        </w:rPr>
        <w:t xml:space="preserve">(2012) Protein-RNA interface residue prediction using machine learning: an assessment of the state of the art, </w:t>
      </w:r>
      <w:r w:rsidRPr="00D3048C">
        <w:rPr>
          <w:rFonts w:ascii="Times New Roman" w:hAnsi="Times New Roman"/>
          <w:i/>
        </w:rPr>
        <w:t>BMC bioinformatics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13</w:t>
      </w:r>
      <w:r w:rsidRPr="00D3048C">
        <w:rPr>
          <w:rFonts w:ascii="Times New Roman" w:hAnsi="Times New Roman"/>
        </w:rPr>
        <w:t>, 1.</w:t>
      </w:r>
      <w:bookmarkEnd w:id="164"/>
    </w:p>
    <w:p w14:paraId="1D7B366E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65" w:name="_ENREF_65"/>
      <w:r w:rsidRPr="00D3048C">
        <w:rPr>
          <w:rFonts w:ascii="Times New Roman" w:hAnsi="Times New Roman"/>
        </w:rPr>
        <w:t>Wang, L.</w:t>
      </w:r>
      <w:r w:rsidRPr="00D3048C">
        <w:rPr>
          <w:rFonts w:ascii="Times New Roman" w:hAnsi="Times New Roman"/>
          <w:i/>
        </w:rPr>
        <w:t>, et al.</w:t>
      </w:r>
      <w:r w:rsidRPr="00D3048C">
        <w:rPr>
          <w:rFonts w:ascii="Times New Roman" w:hAnsi="Times New Roman"/>
        </w:rPr>
        <w:t xml:space="preserve"> (2010) BindN+ for accurate prediction of DNA and RNA-binding residues from protein sequence features, </w:t>
      </w:r>
      <w:r w:rsidRPr="00D3048C">
        <w:rPr>
          <w:rFonts w:ascii="Times New Roman" w:hAnsi="Times New Roman"/>
          <w:i/>
        </w:rPr>
        <w:t>BMC systems biology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4 Suppl 1</w:t>
      </w:r>
      <w:r w:rsidRPr="00D3048C">
        <w:rPr>
          <w:rFonts w:ascii="Times New Roman" w:hAnsi="Times New Roman"/>
        </w:rPr>
        <w:t>, S3.</w:t>
      </w:r>
      <w:bookmarkEnd w:id="165"/>
    </w:p>
    <w:p w14:paraId="0819D7C5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66" w:name="_ENREF_66"/>
      <w:r w:rsidRPr="00D3048C">
        <w:rPr>
          <w:rFonts w:ascii="Times New Roman" w:hAnsi="Times New Roman"/>
        </w:rPr>
        <w:lastRenderedPageBreak/>
        <w:t xml:space="preserve">Wang, X. and Li, G.-Z. (2013) Multilabel learning via random label selection for protein subcellular multilocations prediction, </w:t>
      </w:r>
      <w:r w:rsidRPr="00D3048C">
        <w:rPr>
          <w:rFonts w:ascii="Times New Roman" w:hAnsi="Times New Roman"/>
          <w:i/>
        </w:rPr>
        <w:t>IEEE/ACM Transactions on Computational Biology and Bioinformatics (TCBB)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10</w:t>
      </w:r>
      <w:r w:rsidRPr="00D3048C">
        <w:rPr>
          <w:rFonts w:ascii="Times New Roman" w:hAnsi="Times New Roman"/>
        </w:rPr>
        <w:t>, 436-446.</w:t>
      </w:r>
      <w:bookmarkEnd w:id="166"/>
    </w:p>
    <w:p w14:paraId="173637CA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67" w:name="_ENREF_67"/>
      <w:r w:rsidRPr="00D3048C">
        <w:rPr>
          <w:rFonts w:ascii="Times New Roman" w:hAnsi="Times New Roman"/>
        </w:rPr>
        <w:t xml:space="preserve">Wass, M.N. and Sternberg, M.J. (2008) ConFunc--functional annotation in the twilight zone, </w:t>
      </w:r>
      <w:r w:rsidRPr="00D3048C">
        <w:rPr>
          <w:rFonts w:ascii="Times New Roman" w:hAnsi="Times New Roman"/>
          <w:i/>
        </w:rPr>
        <w:t>Bioinformatics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24</w:t>
      </w:r>
      <w:r w:rsidRPr="00D3048C">
        <w:rPr>
          <w:rFonts w:ascii="Times New Roman" w:hAnsi="Times New Roman"/>
        </w:rPr>
        <w:t>, 798-806.</w:t>
      </w:r>
      <w:bookmarkEnd w:id="167"/>
    </w:p>
    <w:p w14:paraId="5C4995BF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68" w:name="_ENREF_68"/>
      <w:r w:rsidRPr="00D3048C">
        <w:rPr>
          <w:rFonts w:ascii="Times New Roman" w:hAnsi="Times New Roman"/>
        </w:rPr>
        <w:t>Xia, X.Y.</w:t>
      </w:r>
      <w:r w:rsidRPr="00D3048C">
        <w:rPr>
          <w:rFonts w:ascii="Times New Roman" w:hAnsi="Times New Roman"/>
          <w:i/>
        </w:rPr>
        <w:t>, et al.</w:t>
      </w:r>
      <w:r w:rsidRPr="00D3048C">
        <w:rPr>
          <w:rFonts w:ascii="Times New Roman" w:hAnsi="Times New Roman"/>
        </w:rPr>
        <w:t xml:space="preserve"> (2012) Accurate prediction of protein structural class, </w:t>
      </w:r>
      <w:r w:rsidRPr="00D3048C">
        <w:rPr>
          <w:rFonts w:ascii="Times New Roman" w:hAnsi="Times New Roman"/>
          <w:i/>
        </w:rPr>
        <w:t>PloS one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7</w:t>
      </w:r>
      <w:r w:rsidRPr="00D3048C">
        <w:rPr>
          <w:rFonts w:ascii="Times New Roman" w:hAnsi="Times New Roman"/>
        </w:rPr>
        <w:t>, e37653.</w:t>
      </w:r>
      <w:bookmarkEnd w:id="168"/>
    </w:p>
    <w:p w14:paraId="17E8B1F5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69" w:name="_ENREF_69"/>
      <w:r w:rsidRPr="00D3048C">
        <w:rPr>
          <w:rFonts w:ascii="Times New Roman" w:hAnsi="Times New Roman"/>
        </w:rPr>
        <w:t>Xiao, N.</w:t>
      </w:r>
      <w:r w:rsidRPr="00D3048C">
        <w:rPr>
          <w:rFonts w:ascii="Times New Roman" w:hAnsi="Times New Roman"/>
          <w:i/>
        </w:rPr>
        <w:t>, et al.</w:t>
      </w:r>
      <w:r w:rsidRPr="00D3048C">
        <w:rPr>
          <w:rFonts w:ascii="Times New Roman" w:hAnsi="Times New Roman"/>
        </w:rPr>
        <w:t xml:space="preserve"> (2015) protr/ProtrWeb: R package and web server for generating various numerical representation schemes of protein sequences, </w:t>
      </w:r>
      <w:r w:rsidRPr="00D3048C">
        <w:rPr>
          <w:rFonts w:ascii="Times New Roman" w:hAnsi="Times New Roman"/>
          <w:i/>
        </w:rPr>
        <w:t>Bioinformatics</w:t>
      </w:r>
      <w:r w:rsidRPr="00D3048C">
        <w:rPr>
          <w:rFonts w:ascii="Times New Roman" w:hAnsi="Times New Roman"/>
        </w:rPr>
        <w:t>, btv042.</w:t>
      </w:r>
      <w:bookmarkEnd w:id="169"/>
    </w:p>
    <w:p w14:paraId="67C3DC4F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70" w:name="_ENREF_70"/>
      <w:r w:rsidRPr="00D3048C">
        <w:rPr>
          <w:rFonts w:ascii="Times New Roman" w:hAnsi="Times New Roman"/>
        </w:rPr>
        <w:t>Xie, D.</w:t>
      </w:r>
      <w:r w:rsidRPr="00D3048C">
        <w:rPr>
          <w:rFonts w:ascii="Times New Roman" w:hAnsi="Times New Roman"/>
          <w:i/>
        </w:rPr>
        <w:t>, et al.</w:t>
      </w:r>
      <w:r w:rsidRPr="00D3048C">
        <w:rPr>
          <w:rFonts w:ascii="Times New Roman" w:hAnsi="Times New Roman"/>
        </w:rPr>
        <w:t xml:space="preserve"> (2005) LOCSVMPSI: a web server for subcellular localization of eukaryotic proteins using SVM and profile of PSI-BLAST, </w:t>
      </w:r>
      <w:r w:rsidRPr="00D3048C">
        <w:rPr>
          <w:rFonts w:ascii="Times New Roman" w:hAnsi="Times New Roman"/>
          <w:i/>
        </w:rPr>
        <w:t>Nucleic acids research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33</w:t>
      </w:r>
      <w:r w:rsidRPr="00D3048C">
        <w:rPr>
          <w:rFonts w:ascii="Times New Roman" w:hAnsi="Times New Roman"/>
        </w:rPr>
        <w:t>, W105-W110.</w:t>
      </w:r>
      <w:bookmarkEnd w:id="170"/>
    </w:p>
    <w:p w14:paraId="54532175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71" w:name="_ENREF_71"/>
      <w:r w:rsidRPr="00D3048C">
        <w:rPr>
          <w:rFonts w:ascii="Times New Roman" w:hAnsi="Times New Roman"/>
        </w:rPr>
        <w:t>Yan, R.</w:t>
      </w:r>
      <w:r w:rsidRPr="00D3048C">
        <w:rPr>
          <w:rFonts w:ascii="Times New Roman" w:hAnsi="Times New Roman"/>
          <w:i/>
        </w:rPr>
        <w:t>, et al.</w:t>
      </w:r>
      <w:r w:rsidRPr="00D3048C">
        <w:rPr>
          <w:rFonts w:ascii="Times New Roman" w:hAnsi="Times New Roman"/>
        </w:rPr>
        <w:t xml:space="preserve"> (2015) Prediction of structural features and application to outer membrane protein identification, </w:t>
      </w:r>
      <w:r w:rsidRPr="00D3048C">
        <w:rPr>
          <w:rFonts w:ascii="Times New Roman" w:hAnsi="Times New Roman"/>
          <w:i/>
        </w:rPr>
        <w:t>Scientific reports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5</w:t>
      </w:r>
      <w:r w:rsidRPr="00D3048C">
        <w:rPr>
          <w:rFonts w:ascii="Times New Roman" w:hAnsi="Times New Roman"/>
        </w:rPr>
        <w:t>, 11586.</w:t>
      </w:r>
      <w:bookmarkEnd w:id="171"/>
    </w:p>
    <w:p w14:paraId="74E9EEE1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72" w:name="_ENREF_72"/>
      <w:r w:rsidRPr="00D3048C">
        <w:rPr>
          <w:rFonts w:ascii="Times New Roman" w:hAnsi="Times New Roman"/>
        </w:rPr>
        <w:t>Yang, X.</w:t>
      </w:r>
      <w:r w:rsidRPr="00D3048C">
        <w:rPr>
          <w:rFonts w:ascii="Times New Roman" w:hAnsi="Times New Roman"/>
          <w:i/>
        </w:rPr>
        <w:t>, et al.</w:t>
      </w:r>
      <w:r w:rsidRPr="00D3048C">
        <w:rPr>
          <w:rFonts w:ascii="Times New Roman" w:hAnsi="Times New Roman"/>
        </w:rPr>
        <w:t xml:space="preserve"> (2013) Effective identification of Gram-negative bacterial type III secreted effectors using position-specific residue conservation profiles, </w:t>
      </w:r>
      <w:r w:rsidRPr="00D3048C">
        <w:rPr>
          <w:rFonts w:ascii="Times New Roman" w:hAnsi="Times New Roman"/>
          <w:i/>
        </w:rPr>
        <w:t>PloS one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8</w:t>
      </w:r>
      <w:r w:rsidRPr="00D3048C">
        <w:rPr>
          <w:rFonts w:ascii="Times New Roman" w:hAnsi="Times New Roman"/>
        </w:rPr>
        <w:t>, e84439.</w:t>
      </w:r>
      <w:bookmarkEnd w:id="172"/>
    </w:p>
    <w:p w14:paraId="052A6452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73" w:name="_ENREF_73"/>
      <w:r w:rsidRPr="00D3048C">
        <w:rPr>
          <w:rFonts w:ascii="Times New Roman" w:hAnsi="Times New Roman"/>
        </w:rPr>
        <w:t>Zahiri, J.</w:t>
      </w:r>
      <w:r w:rsidRPr="00D3048C">
        <w:rPr>
          <w:rFonts w:ascii="Times New Roman" w:hAnsi="Times New Roman"/>
          <w:i/>
        </w:rPr>
        <w:t>, et al.</w:t>
      </w:r>
      <w:r w:rsidRPr="00D3048C">
        <w:rPr>
          <w:rFonts w:ascii="Times New Roman" w:hAnsi="Times New Roman"/>
        </w:rPr>
        <w:t xml:space="preserve"> (2013) PPIevo: protein-protein interaction prediction from PSSM based evolutionary information, </w:t>
      </w:r>
      <w:r w:rsidRPr="00D3048C">
        <w:rPr>
          <w:rFonts w:ascii="Times New Roman" w:hAnsi="Times New Roman"/>
          <w:i/>
        </w:rPr>
        <w:t>Genomics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102</w:t>
      </w:r>
      <w:r w:rsidRPr="00D3048C">
        <w:rPr>
          <w:rFonts w:ascii="Times New Roman" w:hAnsi="Times New Roman"/>
        </w:rPr>
        <w:t>, 237-242.</w:t>
      </w:r>
      <w:bookmarkEnd w:id="173"/>
    </w:p>
    <w:p w14:paraId="4E03D073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74" w:name="_ENREF_74"/>
      <w:r w:rsidRPr="00D3048C">
        <w:rPr>
          <w:rFonts w:ascii="Times New Roman" w:hAnsi="Times New Roman"/>
        </w:rPr>
        <w:t xml:space="preserve">Zhang, L., Zhao, X. and Kong, L. (2014) Predict protein structural class for low-similarity sequences by evolutionary difference information into the general form of Chou's pseudo amino acid composition, </w:t>
      </w:r>
      <w:r w:rsidRPr="00D3048C">
        <w:rPr>
          <w:rFonts w:ascii="Times New Roman" w:hAnsi="Times New Roman"/>
          <w:i/>
        </w:rPr>
        <w:t>Journal of theoretical biology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355</w:t>
      </w:r>
      <w:r w:rsidRPr="00D3048C">
        <w:rPr>
          <w:rFonts w:ascii="Times New Roman" w:hAnsi="Times New Roman"/>
        </w:rPr>
        <w:t>, 105-110.</w:t>
      </w:r>
      <w:bookmarkEnd w:id="174"/>
    </w:p>
    <w:p w14:paraId="2D095838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75" w:name="_ENREF_75"/>
      <w:r w:rsidRPr="00D3048C">
        <w:rPr>
          <w:rFonts w:ascii="Times New Roman" w:hAnsi="Times New Roman"/>
        </w:rPr>
        <w:t>Zhang, N.</w:t>
      </w:r>
      <w:r w:rsidRPr="00D3048C">
        <w:rPr>
          <w:rFonts w:ascii="Times New Roman" w:hAnsi="Times New Roman"/>
          <w:i/>
        </w:rPr>
        <w:t>, et al.</w:t>
      </w:r>
      <w:r w:rsidRPr="00D3048C">
        <w:rPr>
          <w:rFonts w:ascii="Times New Roman" w:hAnsi="Times New Roman"/>
        </w:rPr>
        <w:t xml:space="preserve"> (2014) Discriminating between lysine sumoylation and lysine acetylation using mRMR feature selection and analysis, </w:t>
      </w:r>
      <w:r w:rsidRPr="00D3048C">
        <w:rPr>
          <w:rFonts w:ascii="Times New Roman" w:hAnsi="Times New Roman"/>
          <w:i/>
        </w:rPr>
        <w:t>PloS one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9</w:t>
      </w:r>
      <w:r w:rsidRPr="00D3048C">
        <w:rPr>
          <w:rFonts w:ascii="Times New Roman" w:hAnsi="Times New Roman"/>
        </w:rPr>
        <w:t>, e107464.</w:t>
      </w:r>
      <w:bookmarkEnd w:id="175"/>
    </w:p>
    <w:p w14:paraId="76091671" w14:textId="77777777" w:rsidR="000D2AAD" w:rsidRPr="00D3048C" w:rsidRDefault="000D2AAD" w:rsidP="000D2AAD">
      <w:pPr>
        <w:pStyle w:val="EndNoteBibliography"/>
        <w:spacing w:after="0"/>
        <w:rPr>
          <w:rFonts w:ascii="Times New Roman" w:hAnsi="Times New Roman"/>
        </w:rPr>
      </w:pPr>
      <w:bookmarkStart w:id="176" w:name="_ENREF_76"/>
      <w:r w:rsidRPr="00D3048C">
        <w:rPr>
          <w:rFonts w:ascii="Times New Roman" w:hAnsi="Times New Roman"/>
        </w:rPr>
        <w:t xml:space="preserve">Zhang, S., Ye, F. and Yuan, X. (2012) Using principal component analysis and support vector machine to predict protein structural class for low-similarity sequences via PSSM, </w:t>
      </w:r>
      <w:r w:rsidRPr="00D3048C">
        <w:rPr>
          <w:rFonts w:ascii="Times New Roman" w:hAnsi="Times New Roman"/>
          <w:i/>
        </w:rPr>
        <w:t>Journal of biomolecular structure &amp; dynamics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29</w:t>
      </w:r>
      <w:r w:rsidRPr="00D3048C">
        <w:rPr>
          <w:rFonts w:ascii="Times New Roman" w:hAnsi="Times New Roman"/>
        </w:rPr>
        <w:t>, 634-642.</w:t>
      </w:r>
      <w:bookmarkEnd w:id="176"/>
    </w:p>
    <w:p w14:paraId="1B906F83" w14:textId="77777777" w:rsidR="000D2AAD" w:rsidRPr="00D3048C" w:rsidRDefault="000D2AAD" w:rsidP="000D2AAD">
      <w:pPr>
        <w:pStyle w:val="EndNoteBibliography"/>
        <w:rPr>
          <w:rFonts w:ascii="Times New Roman" w:hAnsi="Times New Roman"/>
        </w:rPr>
      </w:pPr>
      <w:bookmarkStart w:id="177" w:name="_ENREF_77"/>
      <w:r w:rsidRPr="00D3048C">
        <w:rPr>
          <w:rFonts w:ascii="Times New Roman" w:hAnsi="Times New Roman"/>
        </w:rPr>
        <w:t xml:space="preserve">Zou, L., Nan, C. and Hu, F. (2013) Accurate prediction of bacterial type IV secreted effectors using amino acid composition and PSSM profiles, </w:t>
      </w:r>
      <w:r w:rsidRPr="00D3048C">
        <w:rPr>
          <w:rFonts w:ascii="Times New Roman" w:hAnsi="Times New Roman"/>
          <w:i/>
        </w:rPr>
        <w:t>Bioinformatics</w:t>
      </w:r>
      <w:r w:rsidRPr="00D3048C">
        <w:rPr>
          <w:rFonts w:ascii="Times New Roman" w:hAnsi="Times New Roman"/>
        </w:rPr>
        <w:t xml:space="preserve">, </w:t>
      </w:r>
      <w:r w:rsidRPr="00D3048C">
        <w:rPr>
          <w:rFonts w:ascii="Times New Roman" w:hAnsi="Times New Roman"/>
          <w:b/>
        </w:rPr>
        <w:t>29</w:t>
      </w:r>
      <w:r w:rsidRPr="00D3048C">
        <w:rPr>
          <w:rFonts w:ascii="Times New Roman" w:hAnsi="Times New Roman"/>
        </w:rPr>
        <w:t>, 3135-3142.</w:t>
      </w:r>
      <w:bookmarkEnd w:id="177"/>
    </w:p>
    <w:p w14:paraId="4C642775" w14:textId="036E361F" w:rsidR="004A3796" w:rsidRPr="00D3048C" w:rsidRDefault="00327C4F" w:rsidP="00E05058">
      <w:pPr>
        <w:spacing w:before="0" w:after="0"/>
        <w:rPr>
          <w:sz w:val="22"/>
        </w:rPr>
      </w:pPr>
      <w:r w:rsidRPr="00D3048C">
        <w:rPr>
          <w:sz w:val="22"/>
        </w:rPr>
        <w:fldChar w:fldCharType="end"/>
      </w:r>
    </w:p>
    <w:sectPr w:rsidR="004A3796" w:rsidRPr="00D3048C" w:rsidSect="000242D7">
      <w:footerReference w:type="even" r:id="rId18"/>
      <w:footerReference w:type="default" r:id="rId19"/>
      <w:pgSz w:w="12240" w:h="15840"/>
      <w:pgMar w:top="1440" w:right="1440" w:bottom="117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2C86BF4" w14:textId="77777777" w:rsidR="00C02AA9" w:rsidRDefault="00C02AA9" w:rsidP="00930D02">
      <w:pPr>
        <w:spacing w:before="0" w:after="0"/>
      </w:pPr>
      <w:r>
        <w:separator/>
      </w:r>
    </w:p>
  </w:endnote>
  <w:endnote w:type="continuationSeparator" w:id="0">
    <w:p w14:paraId="79AEAD71" w14:textId="77777777" w:rsidR="00C02AA9" w:rsidRDefault="00C02AA9" w:rsidP="00930D02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de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77C75E8" w14:textId="77777777" w:rsidR="0077126A" w:rsidRDefault="0077126A" w:rsidP="00B20C14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CC44CAC" w14:textId="77777777" w:rsidR="0077126A" w:rsidRDefault="0077126A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12A3CAF" w14:textId="77777777" w:rsidR="0077126A" w:rsidRPr="00E050FF" w:rsidRDefault="0077126A" w:rsidP="00B20C14">
    <w:pPr>
      <w:pStyle w:val="Footer"/>
      <w:framePr w:wrap="around" w:vAnchor="text" w:hAnchor="margin" w:xAlign="center" w:y="1"/>
      <w:rPr>
        <w:rStyle w:val="PageNumber"/>
        <w:sz w:val="22"/>
      </w:rPr>
    </w:pPr>
    <w:r w:rsidRPr="00E050FF">
      <w:rPr>
        <w:rStyle w:val="PageNumber"/>
        <w:sz w:val="22"/>
      </w:rPr>
      <w:fldChar w:fldCharType="begin"/>
    </w:r>
    <w:r w:rsidRPr="00E050FF">
      <w:rPr>
        <w:rStyle w:val="PageNumber"/>
        <w:sz w:val="22"/>
      </w:rPr>
      <w:instrText xml:space="preserve">PAGE  </w:instrText>
    </w:r>
    <w:r w:rsidRPr="00E050FF">
      <w:rPr>
        <w:rStyle w:val="PageNumber"/>
        <w:sz w:val="22"/>
      </w:rPr>
      <w:fldChar w:fldCharType="separate"/>
    </w:r>
    <w:r w:rsidR="000A2042">
      <w:rPr>
        <w:rStyle w:val="PageNumber"/>
        <w:noProof/>
        <w:sz w:val="22"/>
      </w:rPr>
      <w:t>1</w:t>
    </w:r>
    <w:r w:rsidRPr="00E050FF">
      <w:rPr>
        <w:rStyle w:val="PageNumber"/>
        <w:sz w:val="22"/>
      </w:rPr>
      <w:fldChar w:fldCharType="end"/>
    </w:r>
  </w:p>
  <w:p w14:paraId="5C66D43F" w14:textId="77777777" w:rsidR="0077126A" w:rsidRDefault="0077126A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37EDB1E" w14:textId="77777777" w:rsidR="00C02AA9" w:rsidRDefault="00C02AA9" w:rsidP="00930D02">
      <w:pPr>
        <w:spacing w:before="0" w:after="0"/>
      </w:pPr>
      <w:r>
        <w:separator/>
      </w:r>
    </w:p>
  </w:footnote>
  <w:footnote w:type="continuationSeparator" w:id="0">
    <w:p w14:paraId="30AC39DD" w14:textId="77777777" w:rsidR="00C02AA9" w:rsidRDefault="00C02AA9" w:rsidP="00930D02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75B0675C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177636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14F94C26"/>
    <w:multiLevelType w:val="hybridMultilevel"/>
    <w:tmpl w:val="E5766D2C"/>
    <w:lvl w:ilvl="0" w:tplc="04090001">
      <w:start w:val="1"/>
      <w:numFmt w:val="bullet"/>
      <w:lvlText w:val="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3">
    <w:nsid w:val="177C1DF4"/>
    <w:multiLevelType w:val="hybridMultilevel"/>
    <w:tmpl w:val="0F70A6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018660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25D9328B"/>
    <w:multiLevelType w:val="hybridMultilevel"/>
    <w:tmpl w:val="6E40FD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67C3E31"/>
    <w:multiLevelType w:val="multilevel"/>
    <w:tmpl w:val="E0327288"/>
    <w:lvl w:ilvl="0">
      <w:start w:val="2"/>
      <w:numFmt w:val="decimal"/>
      <w:lvlText w:val="%1.1.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5AA12B94"/>
    <w:multiLevelType w:val="hybridMultilevel"/>
    <w:tmpl w:val="CEB243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DAC4C47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9">
    <w:nsid w:val="60810436"/>
    <w:multiLevelType w:val="hybridMultilevel"/>
    <w:tmpl w:val="5EC2CC3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>
    <w:nsid w:val="717A2995"/>
    <w:multiLevelType w:val="multilevel"/>
    <w:tmpl w:val="E0327288"/>
    <w:lvl w:ilvl="0">
      <w:start w:val="2"/>
      <w:numFmt w:val="decimal"/>
      <w:lvlText w:val="%1.1.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723A5F56"/>
    <w:multiLevelType w:val="hybridMultilevel"/>
    <w:tmpl w:val="61345B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3"/>
  </w:num>
  <w:num w:numId="3">
    <w:abstractNumId w:val="5"/>
  </w:num>
  <w:num w:numId="4">
    <w:abstractNumId w:val="7"/>
  </w:num>
  <w:num w:numId="5">
    <w:abstractNumId w:val="4"/>
  </w:num>
  <w:num w:numId="6">
    <w:abstractNumId w:val="10"/>
  </w:num>
  <w:num w:numId="7">
    <w:abstractNumId w:val="6"/>
  </w:num>
  <w:num w:numId="8">
    <w:abstractNumId w:val="1"/>
  </w:num>
  <w:num w:numId="9">
    <w:abstractNumId w:val="9"/>
  </w:num>
  <w:num w:numId="10">
    <w:abstractNumId w:val="8"/>
  </w:num>
  <w:num w:numId="11">
    <w:abstractNumId w:val="0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5"/>
  <w:bordersDoNotSurroundHeader/>
  <w:bordersDoNotSurroundFooter/>
  <w:doNotTrackMove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Bioinformatics Copy2&lt;/Style&gt;&lt;LeftDelim&gt;{&lt;/LeftDelim&gt;&lt;RightDelim&gt;}&lt;/RightDelim&gt;&lt;FontName&gt;Calibri&lt;/FontName&gt;&lt;FontSize&gt;11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1&lt;/HyperlinksEnabled&gt;&lt;HyperlinksVisible&gt;0&lt;/HyperlinksVisible&gt;&lt;EnableBibliographyCategories&gt;0&lt;/EnableBibliographyCategories&gt;&lt;/ENLayout&gt;"/>
    <w:docVar w:name="EN.Libraries" w:val="&lt;Libraries&gt;&lt;item db-id=&quot;wxswdse9azxtsie5xr9xv5tketed2sxdptrr&quot;&gt;PSSMLibrary-Saved-Saved&lt;record-ids&gt;&lt;item&gt;8&lt;/item&gt;&lt;item&gt;9&lt;/item&gt;&lt;item&gt;10&lt;/item&gt;&lt;item&gt;19&lt;/item&gt;&lt;item&gt;21&lt;/item&gt;&lt;item&gt;42&lt;/item&gt;&lt;item&gt;51&lt;/item&gt;&lt;item&gt;59&lt;/item&gt;&lt;item&gt;63&lt;/item&gt;&lt;item&gt;65&lt;/item&gt;&lt;item&gt;71&lt;/item&gt;&lt;item&gt;84&lt;/item&gt;&lt;item&gt;89&lt;/item&gt;&lt;item&gt;95&lt;/item&gt;&lt;item&gt;97&lt;/item&gt;&lt;item&gt;98&lt;/item&gt;&lt;item&gt;124&lt;/item&gt;&lt;item&gt;130&lt;/item&gt;&lt;item&gt;145&lt;/item&gt;&lt;item&gt;147&lt;/item&gt;&lt;item&gt;154&lt;/item&gt;&lt;item&gt;155&lt;/item&gt;&lt;item&gt;156&lt;/item&gt;&lt;item&gt;157&lt;/item&gt;&lt;item&gt;158&lt;/item&gt;&lt;item&gt;160&lt;/item&gt;&lt;item&gt;164&lt;/item&gt;&lt;item&gt;169&lt;/item&gt;&lt;item&gt;191&lt;/item&gt;&lt;item&gt;229&lt;/item&gt;&lt;item&gt;256&lt;/item&gt;&lt;item&gt;270&lt;/item&gt;&lt;item&gt;275&lt;/item&gt;&lt;item&gt;282&lt;/item&gt;&lt;item&gt;293&lt;/item&gt;&lt;item&gt;297&lt;/item&gt;&lt;item&gt;302&lt;/item&gt;&lt;item&gt;305&lt;/item&gt;&lt;item&gt;328&lt;/item&gt;&lt;item&gt;341&lt;/item&gt;&lt;item&gt;446&lt;/item&gt;&lt;item&gt;489&lt;/item&gt;&lt;item&gt;499&lt;/item&gt;&lt;item&gt;521&lt;/item&gt;&lt;item&gt;553&lt;/item&gt;&lt;item&gt;744&lt;/item&gt;&lt;item&gt;778&lt;/item&gt;&lt;item&gt;788&lt;/item&gt;&lt;item&gt;838&lt;/item&gt;&lt;item&gt;859&lt;/item&gt;&lt;item&gt;886&lt;/item&gt;&lt;item&gt;944&lt;/item&gt;&lt;item&gt;953&lt;/item&gt;&lt;item&gt;1063&lt;/item&gt;&lt;item&gt;1078&lt;/item&gt;&lt;item&gt;1080&lt;/item&gt;&lt;item&gt;1149&lt;/item&gt;&lt;item&gt;1150&lt;/item&gt;&lt;item&gt;1151&lt;/item&gt;&lt;item&gt;1152&lt;/item&gt;&lt;item&gt;1168&lt;/item&gt;&lt;item&gt;1186&lt;/item&gt;&lt;item&gt;1196&lt;/item&gt;&lt;item&gt;1198&lt;/item&gt;&lt;item&gt;1203&lt;/item&gt;&lt;item&gt;1211&lt;/item&gt;&lt;item&gt;1325&lt;/item&gt;&lt;item&gt;1405&lt;/item&gt;&lt;item&gt;1506&lt;/item&gt;&lt;item&gt;1507&lt;/item&gt;&lt;item&gt;1509&lt;/item&gt;&lt;item&gt;1512&lt;/item&gt;&lt;item&gt;1517&lt;/item&gt;&lt;item&gt;1539&lt;/item&gt;&lt;item&gt;1559&lt;/item&gt;&lt;item&gt;1564&lt;/item&gt;&lt;item&gt;1644&lt;/item&gt;&lt;/record-ids&gt;&lt;/item&gt;&lt;/Libraries&gt;"/>
  </w:docVars>
  <w:rsids>
    <w:rsidRoot w:val="009A0184"/>
    <w:rsid w:val="00000DE9"/>
    <w:rsid w:val="0000254B"/>
    <w:rsid w:val="00004B38"/>
    <w:rsid w:val="0000626D"/>
    <w:rsid w:val="000109FA"/>
    <w:rsid w:val="00011931"/>
    <w:rsid w:val="00011C17"/>
    <w:rsid w:val="0001268B"/>
    <w:rsid w:val="00013B7C"/>
    <w:rsid w:val="00014D6F"/>
    <w:rsid w:val="00015BAC"/>
    <w:rsid w:val="00015FDD"/>
    <w:rsid w:val="00016210"/>
    <w:rsid w:val="00016847"/>
    <w:rsid w:val="00020D25"/>
    <w:rsid w:val="00020DEA"/>
    <w:rsid w:val="000226B7"/>
    <w:rsid w:val="000242D7"/>
    <w:rsid w:val="00027493"/>
    <w:rsid w:val="00033EB8"/>
    <w:rsid w:val="00041D98"/>
    <w:rsid w:val="00042DA4"/>
    <w:rsid w:val="000430FE"/>
    <w:rsid w:val="000443FA"/>
    <w:rsid w:val="0004664B"/>
    <w:rsid w:val="000527A4"/>
    <w:rsid w:val="00052894"/>
    <w:rsid w:val="00053153"/>
    <w:rsid w:val="00053724"/>
    <w:rsid w:val="00054232"/>
    <w:rsid w:val="000560AF"/>
    <w:rsid w:val="00061874"/>
    <w:rsid w:val="0006199C"/>
    <w:rsid w:val="000632CA"/>
    <w:rsid w:val="00064189"/>
    <w:rsid w:val="00064404"/>
    <w:rsid w:val="000655B2"/>
    <w:rsid w:val="00065B45"/>
    <w:rsid w:val="00070402"/>
    <w:rsid w:val="0007131B"/>
    <w:rsid w:val="0007143A"/>
    <w:rsid w:val="00071F1E"/>
    <w:rsid w:val="00071FDC"/>
    <w:rsid w:val="00072DFC"/>
    <w:rsid w:val="0007327C"/>
    <w:rsid w:val="00074323"/>
    <w:rsid w:val="00076039"/>
    <w:rsid w:val="000763AD"/>
    <w:rsid w:val="000768B5"/>
    <w:rsid w:val="000768E1"/>
    <w:rsid w:val="00081222"/>
    <w:rsid w:val="00082241"/>
    <w:rsid w:val="00082DA3"/>
    <w:rsid w:val="0008391D"/>
    <w:rsid w:val="0008468A"/>
    <w:rsid w:val="00085033"/>
    <w:rsid w:val="00085905"/>
    <w:rsid w:val="00087313"/>
    <w:rsid w:val="000907C4"/>
    <w:rsid w:val="00092714"/>
    <w:rsid w:val="000937EF"/>
    <w:rsid w:val="00095E60"/>
    <w:rsid w:val="000962D2"/>
    <w:rsid w:val="000974D6"/>
    <w:rsid w:val="000A1628"/>
    <w:rsid w:val="000A1B2A"/>
    <w:rsid w:val="000A1C49"/>
    <w:rsid w:val="000A2042"/>
    <w:rsid w:val="000A25FA"/>
    <w:rsid w:val="000A410B"/>
    <w:rsid w:val="000A4B93"/>
    <w:rsid w:val="000A5AAB"/>
    <w:rsid w:val="000A7BB2"/>
    <w:rsid w:val="000B0306"/>
    <w:rsid w:val="000B295D"/>
    <w:rsid w:val="000B3922"/>
    <w:rsid w:val="000B4BAF"/>
    <w:rsid w:val="000C28F4"/>
    <w:rsid w:val="000C2BF8"/>
    <w:rsid w:val="000C329B"/>
    <w:rsid w:val="000C4364"/>
    <w:rsid w:val="000C7D0D"/>
    <w:rsid w:val="000D073D"/>
    <w:rsid w:val="000D13F1"/>
    <w:rsid w:val="000D25A4"/>
    <w:rsid w:val="000D2787"/>
    <w:rsid w:val="000D2AAD"/>
    <w:rsid w:val="000D4D2F"/>
    <w:rsid w:val="000D4D6A"/>
    <w:rsid w:val="000D6A4B"/>
    <w:rsid w:val="000E05D5"/>
    <w:rsid w:val="000E0F84"/>
    <w:rsid w:val="000E46FF"/>
    <w:rsid w:val="000E58B3"/>
    <w:rsid w:val="000E5CB0"/>
    <w:rsid w:val="000E5D48"/>
    <w:rsid w:val="000E70D8"/>
    <w:rsid w:val="000F03A2"/>
    <w:rsid w:val="000F1D85"/>
    <w:rsid w:val="000F2C77"/>
    <w:rsid w:val="000F3BE0"/>
    <w:rsid w:val="000F492C"/>
    <w:rsid w:val="000F502C"/>
    <w:rsid w:val="000F54FC"/>
    <w:rsid w:val="00102905"/>
    <w:rsid w:val="00103F7D"/>
    <w:rsid w:val="00104F85"/>
    <w:rsid w:val="0010503C"/>
    <w:rsid w:val="00105E6F"/>
    <w:rsid w:val="00107821"/>
    <w:rsid w:val="00107C5D"/>
    <w:rsid w:val="00112A11"/>
    <w:rsid w:val="00113880"/>
    <w:rsid w:val="00113BEC"/>
    <w:rsid w:val="00116435"/>
    <w:rsid w:val="001165C6"/>
    <w:rsid w:val="0011779D"/>
    <w:rsid w:val="001220D5"/>
    <w:rsid w:val="00122310"/>
    <w:rsid w:val="00122A14"/>
    <w:rsid w:val="00123205"/>
    <w:rsid w:val="00123397"/>
    <w:rsid w:val="00124E38"/>
    <w:rsid w:val="00124E73"/>
    <w:rsid w:val="001302DE"/>
    <w:rsid w:val="00132970"/>
    <w:rsid w:val="00135580"/>
    <w:rsid w:val="001362D6"/>
    <w:rsid w:val="00136CA6"/>
    <w:rsid w:val="001421DD"/>
    <w:rsid w:val="00144B2D"/>
    <w:rsid w:val="00147652"/>
    <w:rsid w:val="0015112F"/>
    <w:rsid w:val="00152A4A"/>
    <w:rsid w:val="00152EC6"/>
    <w:rsid w:val="0015346B"/>
    <w:rsid w:val="0015469E"/>
    <w:rsid w:val="00154C59"/>
    <w:rsid w:val="00155402"/>
    <w:rsid w:val="00156549"/>
    <w:rsid w:val="0015716C"/>
    <w:rsid w:val="00157CD7"/>
    <w:rsid w:val="00160171"/>
    <w:rsid w:val="00160C08"/>
    <w:rsid w:val="00160E4F"/>
    <w:rsid w:val="00161888"/>
    <w:rsid w:val="0016201E"/>
    <w:rsid w:val="001620D1"/>
    <w:rsid w:val="0016338C"/>
    <w:rsid w:val="00163423"/>
    <w:rsid w:val="001642D5"/>
    <w:rsid w:val="00167DED"/>
    <w:rsid w:val="00170A2F"/>
    <w:rsid w:val="00173158"/>
    <w:rsid w:val="00173880"/>
    <w:rsid w:val="00174B08"/>
    <w:rsid w:val="001755A7"/>
    <w:rsid w:val="00180322"/>
    <w:rsid w:val="00180FA5"/>
    <w:rsid w:val="0018210B"/>
    <w:rsid w:val="0018294C"/>
    <w:rsid w:val="001862D2"/>
    <w:rsid w:val="001869DC"/>
    <w:rsid w:val="00194153"/>
    <w:rsid w:val="00194468"/>
    <w:rsid w:val="00194807"/>
    <w:rsid w:val="00194A10"/>
    <w:rsid w:val="00196123"/>
    <w:rsid w:val="001A1E34"/>
    <w:rsid w:val="001A4003"/>
    <w:rsid w:val="001A59BB"/>
    <w:rsid w:val="001A5E62"/>
    <w:rsid w:val="001A684B"/>
    <w:rsid w:val="001A6A73"/>
    <w:rsid w:val="001A6E54"/>
    <w:rsid w:val="001A7FF5"/>
    <w:rsid w:val="001B0122"/>
    <w:rsid w:val="001B04EA"/>
    <w:rsid w:val="001B0A99"/>
    <w:rsid w:val="001B161D"/>
    <w:rsid w:val="001B2CEE"/>
    <w:rsid w:val="001B48AF"/>
    <w:rsid w:val="001B570F"/>
    <w:rsid w:val="001B69D9"/>
    <w:rsid w:val="001B7FA8"/>
    <w:rsid w:val="001C19C2"/>
    <w:rsid w:val="001C1EDE"/>
    <w:rsid w:val="001C449A"/>
    <w:rsid w:val="001C5D7B"/>
    <w:rsid w:val="001C63D0"/>
    <w:rsid w:val="001C64AA"/>
    <w:rsid w:val="001C7549"/>
    <w:rsid w:val="001C7E4A"/>
    <w:rsid w:val="001D031C"/>
    <w:rsid w:val="001D1D00"/>
    <w:rsid w:val="001D3CDA"/>
    <w:rsid w:val="001D4A01"/>
    <w:rsid w:val="001D61B9"/>
    <w:rsid w:val="001D731C"/>
    <w:rsid w:val="001E0081"/>
    <w:rsid w:val="001E1D7E"/>
    <w:rsid w:val="001E21DC"/>
    <w:rsid w:val="001E55EC"/>
    <w:rsid w:val="001E6B07"/>
    <w:rsid w:val="001F1032"/>
    <w:rsid w:val="001F19FC"/>
    <w:rsid w:val="001F4770"/>
    <w:rsid w:val="001F534E"/>
    <w:rsid w:val="001F7E3E"/>
    <w:rsid w:val="00201303"/>
    <w:rsid w:val="002022E4"/>
    <w:rsid w:val="00203663"/>
    <w:rsid w:val="00203AA3"/>
    <w:rsid w:val="00203C88"/>
    <w:rsid w:val="002042BF"/>
    <w:rsid w:val="002102E7"/>
    <w:rsid w:val="00210DA3"/>
    <w:rsid w:val="002119D8"/>
    <w:rsid w:val="002124AB"/>
    <w:rsid w:val="002126DA"/>
    <w:rsid w:val="00214E7F"/>
    <w:rsid w:val="00215066"/>
    <w:rsid w:val="00220663"/>
    <w:rsid w:val="0022317B"/>
    <w:rsid w:val="0022436B"/>
    <w:rsid w:val="00225E62"/>
    <w:rsid w:val="00225F82"/>
    <w:rsid w:val="002261F0"/>
    <w:rsid w:val="002272DC"/>
    <w:rsid w:val="00230304"/>
    <w:rsid w:val="00230902"/>
    <w:rsid w:val="00231012"/>
    <w:rsid w:val="002311A7"/>
    <w:rsid w:val="0023221F"/>
    <w:rsid w:val="00233505"/>
    <w:rsid w:val="00233DAE"/>
    <w:rsid w:val="00234037"/>
    <w:rsid w:val="00234D8A"/>
    <w:rsid w:val="00235694"/>
    <w:rsid w:val="00235D49"/>
    <w:rsid w:val="002376B1"/>
    <w:rsid w:val="00241DF1"/>
    <w:rsid w:val="00244368"/>
    <w:rsid w:val="00246C15"/>
    <w:rsid w:val="00247E62"/>
    <w:rsid w:val="00250342"/>
    <w:rsid w:val="002532F2"/>
    <w:rsid w:val="00254809"/>
    <w:rsid w:val="00254B8E"/>
    <w:rsid w:val="00257236"/>
    <w:rsid w:val="00257E26"/>
    <w:rsid w:val="0026020F"/>
    <w:rsid w:val="00260507"/>
    <w:rsid w:val="00260A3B"/>
    <w:rsid w:val="00262F0E"/>
    <w:rsid w:val="002642C0"/>
    <w:rsid w:val="00265331"/>
    <w:rsid w:val="0027044F"/>
    <w:rsid w:val="00270F55"/>
    <w:rsid w:val="002721EC"/>
    <w:rsid w:val="00274C97"/>
    <w:rsid w:val="0027547A"/>
    <w:rsid w:val="00275F3F"/>
    <w:rsid w:val="002807FA"/>
    <w:rsid w:val="002843A8"/>
    <w:rsid w:val="0028464A"/>
    <w:rsid w:val="00284F7F"/>
    <w:rsid w:val="002918E2"/>
    <w:rsid w:val="00292415"/>
    <w:rsid w:val="00292CF9"/>
    <w:rsid w:val="00295EF5"/>
    <w:rsid w:val="00295FC9"/>
    <w:rsid w:val="00296486"/>
    <w:rsid w:val="0029696F"/>
    <w:rsid w:val="002A0A7B"/>
    <w:rsid w:val="002A3A32"/>
    <w:rsid w:val="002A434E"/>
    <w:rsid w:val="002A4527"/>
    <w:rsid w:val="002A5C2B"/>
    <w:rsid w:val="002A6ACA"/>
    <w:rsid w:val="002A7A42"/>
    <w:rsid w:val="002B1409"/>
    <w:rsid w:val="002B2020"/>
    <w:rsid w:val="002B209F"/>
    <w:rsid w:val="002B3B7A"/>
    <w:rsid w:val="002B4BFA"/>
    <w:rsid w:val="002B6262"/>
    <w:rsid w:val="002C0111"/>
    <w:rsid w:val="002C02C2"/>
    <w:rsid w:val="002C06E6"/>
    <w:rsid w:val="002C270F"/>
    <w:rsid w:val="002C352D"/>
    <w:rsid w:val="002C4427"/>
    <w:rsid w:val="002C5183"/>
    <w:rsid w:val="002C6FFA"/>
    <w:rsid w:val="002D055B"/>
    <w:rsid w:val="002D068B"/>
    <w:rsid w:val="002D1454"/>
    <w:rsid w:val="002D1DC8"/>
    <w:rsid w:val="002D4E6B"/>
    <w:rsid w:val="002D6413"/>
    <w:rsid w:val="002E0AF9"/>
    <w:rsid w:val="002E11F3"/>
    <w:rsid w:val="002E1624"/>
    <w:rsid w:val="002E182F"/>
    <w:rsid w:val="002E1E03"/>
    <w:rsid w:val="002E2009"/>
    <w:rsid w:val="002E2D28"/>
    <w:rsid w:val="002E4761"/>
    <w:rsid w:val="002E63FE"/>
    <w:rsid w:val="002E67CA"/>
    <w:rsid w:val="002F12C2"/>
    <w:rsid w:val="002F1C2E"/>
    <w:rsid w:val="002F2071"/>
    <w:rsid w:val="002F26F8"/>
    <w:rsid w:val="002F5792"/>
    <w:rsid w:val="002F581D"/>
    <w:rsid w:val="002F5AD5"/>
    <w:rsid w:val="002F66A1"/>
    <w:rsid w:val="002F67D4"/>
    <w:rsid w:val="002F7757"/>
    <w:rsid w:val="0030150F"/>
    <w:rsid w:val="003049B2"/>
    <w:rsid w:val="0030619E"/>
    <w:rsid w:val="00307AD8"/>
    <w:rsid w:val="0031092D"/>
    <w:rsid w:val="00313581"/>
    <w:rsid w:val="00314E3A"/>
    <w:rsid w:val="003179C2"/>
    <w:rsid w:val="00317ACF"/>
    <w:rsid w:val="00321565"/>
    <w:rsid w:val="00323BE2"/>
    <w:rsid w:val="00325B45"/>
    <w:rsid w:val="00326CF1"/>
    <w:rsid w:val="00326CFD"/>
    <w:rsid w:val="00327641"/>
    <w:rsid w:val="00327C4F"/>
    <w:rsid w:val="003304F3"/>
    <w:rsid w:val="00330E47"/>
    <w:rsid w:val="003311AC"/>
    <w:rsid w:val="00331D2F"/>
    <w:rsid w:val="00333474"/>
    <w:rsid w:val="0033409A"/>
    <w:rsid w:val="00334CF6"/>
    <w:rsid w:val="0033518C"/>
    <w:rsid w:val="00335363"/>
    <w:rsid w:val="003358DA"/>
    <w:rsid w:val="003368A6"/>
    <w:rsid w:val="0033710B"/>
    <w:rsid w:val="00337B05"/>
    <w:rsid w:val="0034209F"/>
    <w:rsid w:val="003446EC"/>
    <w:rsid w:val="00345B8D"/>
    <w:rsid w:val="00346546"/>
    <w:rsid w:val="00347281"/>
    <w:rsid w:val="003501E1"/>
    <w:rsid w:val="00356EC7"/>
    <w:rsid w:val="00361A34"/>
    <w:rsid w:val="00365B64"/>
    <w:rsid w:val="00366319"/>
    <w:rsid w:val="00366490"/>
    <w:rsid w:val="003674AE"/>
    <w:rsid w:val="003715D7"/>
    <w:rsid w:val="00371B2B"/>
    <w:rsid w:val="00374498"/>
    <w:rsid w:val="00374831"/>
    <w:rsid w:val="003751CF"/>
    <w:rsid w:val="00375BB2"/>
    <w:rsid w:val="00375F63"/>
    <w:rsid w:val="00376D7C"/>
    <w:rsid w:val="0037729F"/>
    <w:rsid w:val="00384454"/>
    <w:rsid w:val="003909B1"/>
    <w:rsid w:val="00391585"/>
    <w:rsid w:val="0039237F"/>
    <w:rsid w:val="00392E2B"/>
    <w:rsid w:val="00394588"/>
    <w:rsid w:val="003970B2"/>
    <w:rsid w:val="0039775F"/>
    <w:rsid w:val="003A1129"/>
    <w:rsid w:val="003A1428"/>
    <w:rsid w:val="003A20C3"/>
    <w:rsid w:val="003A2C72"/>
    <w:rsid w:val="003A407A"/>
    <w:rsid w:val="003A6E29"/>
    <w:rsid w:val="003A72D2"/>
    <w:rsid w:val="003A7C0F"/>
    <w:rsid w:val="003A7C7A"/>
    <w:rsid w:val="003B011E"/>
    <w:rsid w:val="003B170F"/>
    <w:rsid w:val="003B2D42"/>
    <w:rsid w:val="003B3151"/>
    <w:rsid w:val="003B3576"/>
    <w:rsid w:val="003B4022"/>
    <w:rsid w:val="003B5DF1"/>
    <w:rsid w:val="003B65F3"/>
    <w:rsid w:val="003B70E7"/>
    <w:rsid w:val="003C0362"/>
    <w:rsid w:val="003C18E8"/>
    <w:rsid w:val="003C2314"/>
    <w:rsid w:val="003C4B1D"/>
    <w:rsid w:val="003C5FAE"/>
    <w:rsid w:val="003C6763"/>
    <w:rsid w:val="003D2AF2"/>
    <w:rsid w:val="003D3DB0"/>
    <w:rsid w:val="003D411B"/>
    <w:rsid w:val="003D5A01"/>
    <w:rsid w:val="003D697B"/>
    <w:rsid w:val="003D6C3B"/>
    <w:rsid w:val="003E0E71"/>
    <w:rsid w:val="003E1151"/>
    <w:rsid w:val="003E22CC"/>
    <w:rsid w:val="003E2E84"/>
    <w:rsid w:val="003E69D3"/>
    <w:rsid w:val="003F15E9"/>
    <w:rsid w:val="003F32E0"/>
    <w:rsid w:val="003F3B72"/>
    <w:rsid w:val="003F57B8"/>
    <w:rsid w:val="003F59B7"/>
    <w:rsid w:val="003F6B0F"/>
    <w:rsid w:val="003F7988"/>
    <w:rsid w:val="0040023E"/>
    <w:rsid w:val="00400346"/>
    <w:rsid w:val="004007E2"/>
    <w:rsid w:val="00400B58"/>
    <w:rsid w:val="00400FB8"/>
    <w:rsid w:val="00402397"/>
    <w:rsid w:val="00403FF8"/>
    <w:rsid w:val="00404C43"/>
    <w:rsid w:val="004050D3"/>
    <w:rsid w:val="004056CF"/>
    <w:rsid w:val="00411698"/>
    <w:rsid w:val="00411747"/>
    <w:rsid w:val="0041451E"/>
    <w:rsid w:val="00415B1B"/>
    <w:rsid w:val="00416462"/>
    <w:rsid w:val="00416FF0"/>
    <w:rsid w:val="004210E9"/>
    <w:rsid w:val="00421318"/>
    <w:rsid w:val="0042486E"/>
    <w:rsid w:val="0042546B"/>
    <w:rsid w:val="004272C7"/>
    <w:rsid w:val="004329F2"/>
    <w:rsid w:val="004333F1"/>
    <w:rsid w:val="0043414F"/>
    <w:rsid w:val="00434218"/>
    <w:rsid w:val="0043475F"/>
    <w:rsid w:val="0043549B"/>
    <w:rsid w:val="00436BF4"/>
    <w:rsid w:val="00437FBA"/>
    <w:rsid w:val="0044067E"/>
    <w:rsid w:val="00440A59"/>
    <w:rsid w:val="004419FC"/>
    <w:rsid w:val="004421DA"/>
    <w:rsid w:val="00442641"/>
    <w:rsid w:val="00442683"/>
    <w:rsid w:val="00442C1F"/>
    <w:rsid w:val="00445BB6"/>
    <w:rsid w:val="004471BB"/>
    <w:rsid w:val="00450796"/>
    <w:rsid w:val="00450CB8"/>
    <w:rsid w:val="00451039"/>
    <w:rsid w:val="00453732"/>
    <w:rsid w:val="00456047"/>
    <w:rsid w:val="004569BC"/>
    <w:rsid w:val="00460B69"/>
    <w:rsid w:val="00462427"/>
    <w:rsid w:val="004629F8"/>
    <w:rsid w:val="00463255"/>
    <w:rsid w:val="0046427F"/>
    <w:rsid w:val="00464FA8"/>
    <w:rsid w:val="00465ED8"/>
    <w:rsid w:val="00466270"/>
    <w:rsid w:val="004673BB"/>
    <w:rsid w:val="00467847"/>
    <w:rsid w:val="00470E12"/>
    <w:rsid w:val="0047157B"/>
    <w:rsid w:val="00471586"/>
    <w:rsid w:val="00474AFE"/>
    <w:rsid w:val="00476F67"/>
    <w:rsid w:val="00480420"/>
    <w:rsid w:val="004807EA"/>
    <w:rsid w:val="00480801"/>
    <w:rsid w:val="0048217E"/>
    <w:rsid w:val="00482200"/>
    <w:rsid w:val="00482DBB"/>
    <w:rsid w:val="00482DC6"/>
    <w:rsid w:val="00482F4A"/>
    <w:rsid w:val="0048489A"/>
    <w:rsid w:val="00487416"/>
    <w:rsid w:val="00493456"/>
    <w:rsid w:val="00494245"/>
    <w:rsid w:val="00495167"/>
    <w:rsid w:val="004957AC"/>
    <w:rsid w:val="00495B0F"/>
    <w:rsid w:val="00496906"/>
    <w:rsid w:val="00496D6D"/>
    <w:rsid w:val="004A1237"/>
    <w:rsid w:val="004A1DC5"/>
    <w:rsid w:val="004A3796"/>
    <w:rsid w:val="004A5036"/>
    <w:rsid w:val="004A71D5"/>
    <w:rsid w:val="004A7220"/>
    <w:rsid w:val="004A732C"/>
    <w:rsid w:val="004A785F"/>
    <w:rsid w:val="004B007D"/>
    <w:rsid w:val="004B0770"/>
    <w:rsid w:val="004B0B1B"/>
    <w:rsid w:val="004B15BD"/>
    <w:rsid w:val="004B1EA5"/>
    <w:rsid w:val="004B3D8E"/>
    <w:rsid w:val="004B6DBA"/>
    <w:rsid w:val="004C0C83"/>
    <w:rsid w:val="004C29B6"/>
    <w:rsid w:val="004C2DC6"/>
    <w:rsid w:val="004C4D27"/>
    <w:rsid w:val="004C6412"/>
    <w:rsid w:val="004D12C6"/>
    <w:rsid w:val="004D20BB"/>
    <w:rsid w:val="004D238D"/>
    <w:rsid w:val="004D36AF"/>
    <w:rsid w:val="004D49FD"/>
    <w:rsid w:val="004D52AD"/>
    <w:rsid w:val="004D6FD3"/>
    <w:rsid w:val="004E0318"/>
    <w:rsid w:val="004E0556"/>
    <w:rsid w:val="004E0867"/>
    <w:rsid w:val="004E10A4"/>
    <w:rsid w:val="004E1D11"/>
    <w:rsid w:val="004E36AE"/>
    <w:rsid w:val="004E39B8"/>
    <w:rsid w:val="004E3D22"/>
    <w:rsid w:val="004E43D8"/>
    <w:rsid w:val="004E6BFC"/>
    <w:rsid w:val="004E7C41"/>
    <w:rsid w:val="004E7CDA"/>
    <w:rsid w:val="004F0CC6"/>
    <w:rsid w:val="004F1521"/>
    <w:rsid w:val="004F1C73"/>
    <w:rsid w:val="004F2972"/>
    <w:rsid w:val="004F32B1"/>
    <w:rsid w:val="004F6F09"/>
    <w:rsid w:val="00500461"/>
    <w:rsid w:val="0050052D"/>
    <w:rsid w:val="0050091D"/>
    <w:rsid w:val="005011E5"/>
    <w:rsid w:val="00502822"/>
    <w:rsid w:val="00503275"/>
    <w:rsid w:val="005036D9"/>
    <w:rsid w:val="00503ED7"/>
    <w:rsid w:val="00505701"/>
    <w:rsid w:val="005066CC"/>
    <w:rsid w:val="00507BC2"/>
    <w:rsid w:val="005105D2"/>
    <w:rsid w:val="00514CF1"/>
    <w:rsid w:val="00514CF2"/>
    <w:rsid w:val="00515A50"/>
    <w:rsid w:val="00516A77"/>
    <w:rsid w:val="005177F0"/>
    <w:rsid w:val="00521139"/>
    <w:rsid w:val="00521E25"/>
    <w:rsid w:val="00523F80"/>
    <w:rsid w:val="00524FF9"/>
    <w:rsid w:val="00526720"/>
    <w:rsid w:val="00526E08"/>
    <w:rsid w:val="005315B2"/>
    <w:rsid w:val="0053197C"/>
    <w:rsid w:val="0053292D"/>
    <w:rsid w:val="00533A43"/>
    <w:rsid w:val="00533E22"/>
    <w:rsid w:val="0053495B"/>
    <w:rsid w:val="00535494"/>
    <w:rsid w:val="00536784"/>
    <w:rsid w:val="00537FD7"/>
    <w:rsid w:val="00541169"/>
    <w:rsid w:val="00545A07"/>
    <w:rsid w:val="00546326"/>
    <w:rsid w:val="0055079D"/>
    <w:rsid w:val="00551673"/>
    <w:rsid w:val="005528AA"/>
    <w:rsid w:val="00556604"/>
    <w:rsid w:val="005566DD"/>
    <w:rsid w:val="00556E9B"/>
    <w:rsid w:val="00557AE2"/>
    <w:rsid w:val="00561A0B"/>
    <w:rsid w:val="00566893"/>
    <w:rsid w:val="00571045"/>
    <w:rsid w:val="00572D1C"/>
    <w:rsid w:val="005752B7"/>
    <w:rsid w:val="005762A9"/>
    <w:rsid w:val="005766EE"/>
    <w:rsid w:val="00580F62"/>
    <w:rsid w:val="0058139E"/>
    <w:rsid w:val="00581826"/>
    <w:rsid w:val="0058286C"/>
    <w:rsid w:val="00583FE7"/>
    <w:rsid w:val="0058502D"/>
    <w:rsid w:val="0058674B"/>
    <w:rsid w:val="00590EB0"/>
    <w:rsid w:val="005918B1"/>
    <w:rsid w:val="00593E68"/>
    <w:rsid w:val="0059416C"/>
    <w:rsid w:val="00594F01"/>
    <w:rsid w:val="005963E1"/>
    <w:rsid w:val="00596C13"/>
    <w:rsid w:val="005977BF"/>
    <w:rsid w:val="005A0A8B"/>
    <w:rsid w:val="005A0C8F"/>
    <w:rsid w:val="005A4E4A"/>
    <w:rsid w:val="005A5B6B"/>
    <w:rsid w:val="005A5C4D"/>
    <w:rsid w:val="005A6297"/>
    <w:rsid w:val="005A7006"/>
    <w:rsid w:val="005B02F0"/>
    <w:rsid w:val="005B1AE3"/>
    <w:rsid w:val="005B23AE"/>
    <w:rsid w:val="005B2B9C"/>
    <w:rsid w:val="005B3D5D"/>
    <w:rsid w:val="005B4A9F"/>
    <w:rsid w:val="005B5048"/>
    <w:rsid w:val="005B6366"/>
    <w:rsid w:val="005B7C46"/>
    <w:rsid w:val="005C1E93"/>
    <w:rsid w:val="005C38AB"/>
    <w:rsid w:val="005C534E"/>
    <w:rsid w:val="005C5F0C"/>
    <w:rsid w:val="005C6223"/>
    <w:rsid w:val="005C6919"/>
    <w:rsid w:val="005C69CD"/>
    <w:rsid w:val="005D100C"/>
    <w:rsid w:val="005D2069"/>
    <w:rsid w:val="005D23A8"/>
    <w:rsid w:val="005D23E0"/>
    <w:rsid w:val="005D260D"/>
    <w:rsid w:val="005D2EC0"/>
    <w:rsid w:val="005D3DA7"/>
    <w:rsid w:val="005D3F0C"/>
    <w:rsid w:val="005D5665"/>
    <w:rsid w:val="005D59DA"/>
    <w:rsid w:val="005D5D8E"/>
    <w:rsid w:val="005D681F"/>
    <w:rsid w:val="005D7255"/>
    <w:rsid w:val="005D73FA"/>
    <w:rsid w:val="005D763F"/>
    <w:rsid w:val="005E4039"/>
    <w:rsid w:val="005E565C"/>
    <w:rsid w:val="005E62A9"/>
    <w:rsid w:val="005E67BC"/>
    <w:rsid w:val="005E6B22"/>
    <w:rsid w:val="005E7DA2"/>
    <w:rsid w:val="005F13A9"/>
    <w:rsid w:val="005F2528"/>
    <w:rsid w:val="005F4332"/>
    <w:rsid w:val="005F5B4C"/>
    <w:rsid w:val="005F7121"/>
    <w:rsid w:val="00600F0C"/>
    <w:rsid w:val="00601B92"/>
    <w:rsid w:val="006038E1"/>
    <w:rsid w:val="00604F96"/>
    <w:rsid w:val="00605199"/>
    <w:rsid w:val="006054C8"/>
    <w:rsid w:val="00605509"/>
    <w:rsid w:val="006055CE"/>
    <w:rsid w:val="00606B69"/>
    <w:rsid w:val="006117FC"/>
    <w:rsid w:val="006123F1"/>
    <w:rsid w:val="00613B2D"/>
    <w:rsid w:val="00614137"/>
    <w:rsid w:val="00614304"/>
    <w:rsid w:val="00614950"/>
    <w:rsid w:val="00615C23"/>
    <w:rsid w:val="0061612C"/>
    <w:rsid w:val="006170BD"/>
    <w:rsid w:val="00621908"/>
    <w:rsid w:val="0062243A"/>
    <w:rsid w:val="00624234"/>
    <w:rsid w:val="0062449B"/>
    <w:rsid w:val="00624D26"/>
    <w:rsid w:val="00625CD7"/>
    <w:rsid w:val="00625FC5"/>
    <w:rsid w:val="00626CC7"/>
    <w:rsid w:val="006271C5"/>
    <w:rsid w:val="00630A4F"/>
    <w:rsid w:val="00630D10"/>
    <w:rsid w:val="00631973"/>
    <w:rsid w:val="00631EE9"/>
    <w:rsid w:val="0063255A"/>
    <w:rsid w:val="006334E8"/>
    <w:rsid w:val="00633AA9"/>
    <w:rsid w:val="006340A0"/>
    <w:rsid w:val="00635009"/>
    <w:rsid w:val="00637930"/>
    <w:rsid w:val="00637A13"/>
    <w:rsid w:val="00637BEF"/>
    <w:rsid w:val="00637E36"/>
    <w:rsid w:val="00642079"/>
    <w:rsid w:val="006465A7"/>
    <w:rsid w:val="006504BF"/>
    <w:rsid w:val="00652C0C"/>
    <w:rsid w:val="00654F68"/>
    <w:rsid w:val="006553B4"/>
    <w:rsid w:val="0065676D"/>
    <w:rsid w:val="0065691A"/>
    <w:rsid w:val="00657CF7"/>
    <w:rsid w:val="006600F2"/>
    <w:rsid w:val="006603FC"/>
    <w:rsid w:val="006619C5"/>
    <w:rsid w:val="0066262B"/>
    <w:rsid w:val="00664849"/>
    <w:rsid w:val="00664A69"/>
    <w:rsid w:val="006655AC"/>
    <w:rsid w:val="00665F47"/>
    <w:rsid w:val="0066625A"/>
    <w:rsid w:val="0066625F"/>
    <w:rsid w:val="0066667F"/>
    <w:rsid w:val="00666974"/>
    <w:rsid w:val="0066733C"/>
    <w:rsid w:val="00671AD8"/>
    <w:rsid w:val="00671F1B"/>
    <w:rsid w:val="00672627"/>
    <w:rsid w:val="0067475E"/>
    <w:rsid w:val="00681DBE"/>
    <w:rsid w:val="00681F36"/>
    <w:rsid w:val="00682870"/>
    <w:rsid w:val="00683709"/>
    <w:rsid w:val="00683DBC"/>
    <w:rsid w:val="00684CC8"/>
    <w:rsid w:val="00685040"/>
    <w:rsid w:val="0068549B"/>
    <w:rsid w:val="0069005F"/>
    <w:rsid w:val="0069168D"/>
    <w:rsid w:val="00691FD6"/>
    <w:rsid w:val="00692410"/>
    <w:rsid w:val="00692518"/>
    <w:rsid w:val="006927CB"/>
    <w:rsid w:val="00692CE9"/>
    <w:rsid w:val="00693963"/>
    <w:rsid w:val="00693E28"/>
    <w:rsid w:val="006949FB"/>
    <w:rsid w:val="006951FD"/>
    <w:rsid w:val="006A109F"/>
    <w:rsid w:val="006A14D8"/>
    <w:rsid w:val="006A16FA"/>
    <w:rsid w:val="006A1E1C"/>
    <w:rsid w:val="006A1EF8"/>
    <w:rsid w:val="006A2F85"/>
    <w:rsid w:val="006A32A1"/>
    <w:rsid w:val="006A3F9C"/>
    <w:rsid w:val="006A4D6D"/>
    <w:rsid w:val="006A51DB"/>
    <w:rsid w:val="006A5348"/>
    <w:rsid w:val="006A55A4"/>
    <w:rsid w:val="006A5628"/>
    <w:rsid w:val="006A5DEE"/>
    <w:rsid w:val="006A67DE"/>
    <w:rsid w:val="006B013A"/>
    <w:rsid w:val="006B1804"/>
    <w:rsid w:val="006B1B7A"/>
    <w:rsid w:val="006B31B4"/>
    <w:rsid w:val="006B7DF5"/>
    <w:rsid w:val="006C5372"/>
    <w:rsid w:val="006C5C6F"/>
    <w:rsid w:val="006C70A6"/>
    <w:rsid w:val="006D1AB1"/>
    <w:rsid w:val="006D255D"/>
    <w:rsid w:val="006D350B"/>
    <w:rsid w:val="006D4108"/>
    <w:rsid w:val="006D426F"/>
    <w:rsid w:val="006D587F"/>
    <w:rsid w:val="006D5D3D"/>
    <w:rsid w:val="006D60B5"/>
    <w:rsid w:val="006D63EC"/>
    <w:rsid w:val="006E22E0"/>
    <w:rsid w:val="006E35C0"/>
    <w:rsid w:val="006E3984"/>
    <w:rsid w:val="006E6D91"/>
    <w:rsid w:val="006E74ED"/>
    <w:rsid w:val="006E7929"/>
    <w:rsid w:val="006F0F03"/>
    <w:rsid w:val="006F1F73"/>
    <w:rsid w:val="006F2E3E"/>
    <w:rsid w:val="006F5569"/>
    <w:rsid w:val="006F6A08"/>
    <w:rsid w:val="00700B7E"/>
    <w:rsid w:val="00702B81"/>
    <w:rsid w:val="00702CCF"/>
    <w:rsid w:val="007034B2"/>
    <w:rsid w:val="00704622"/>
    <w:rsid w:val="0070520F"/>
    <w:rsid w:val="00706240"/>
    <w:rsid w:val="00706510"/>
    <w:rsid w:val="00706E4D"/>
    <w:rsid w:val="007077AE"/>
    <w:rsid w:val="00707C7D"/>
    <w:rsid w:val="007106EE"/>
    <w:rsid w:val="007119B3"/>
    <w:rsid w:val="00711C6E"/>
    <w:rsid w:val="0071440B"/>
    <w:rsid w:val="0071597C"/>
    <w:rsid w:val="00715B5D"/>
    <w:rsid w:val="0071688E"/>
    <w:rsid w:val="007169B7"/>
    <w:rsid w:val="00716CAF"/>
    <w:rsid w:val="007171FD"/>
    <w:rsid w:val="00720250"/>
    <w:rsid w:val="00720A34"/>
    <w:rsid w:val="0072179D"/>
    <w:rsid w:val="00721F59"/>
    <w:rsid w:val="00723405"/>
    <w:rsid w:val="0072376D"/>
    <w:rsid w:val="00723E78"/>
    <w:rsid w:val="007305BB"/>
    <w:rsid w:val="007306FE"/>
    <w:rsid w:val="00730D9A"/>
    <w:rsid w:val="0073148E"/>
    <w:rsid w:val="007320A2"/>
    <w:rsid w:val="00733177"/>
    <w:rsid w:val="007331C9"/>
    <w:rsid w:val="007333AB"/>
    <w:rsid w:val="00736369"/>
    <w:rsid w:val="00736C9F"/>
    <w:rsid w:val="00736EDB"/>
    <w:rsid w:val="00741B66"/>
    <w:rsid w:val="00742A45"/>
    <w:rsid w:val="00742C89"/>
    <w:rsid w:val="007446AA"/>
    <w:rsid w:val="00744B1D"/>
    <w:rsid w:val="00744B49"/>
    <w:rsid w:val="00744CC4"/>
    <w:rsid w:val="0074570C"/>
    <w:rsid w:val="0075015C"/>
    <w:rsid w:val="00750B42"/>
    <w:rsid w:val="0075109C"/>
    <w:rsid w:val="00752E9E"/>
    <w:rsid w:val="00753CE5"/>
    <w:rsid w:val="00753DF4"/>
    <w:rsid w:val="0075488F"/>
    <w:rsid w:val="00754D31"/>
    <w:rsid w:val="00755F59"/>
    <w:rsid w:val="00763525"/>
    <w:rsid w:val="007638C4"/>
    <w:rsid w:val="007638E0"/>
    <w:rsid w:val="007648F8"/>
    <w:rsid w:val="0076737F"/>
    <w:rsid w:val="0077079E"/>
    <w:rsid w:val="0077126A"/>
    <w:rsid w:val="00774CBA"/>
    <w:rsid w:val="00775DF6"/>
    <w:rsid w:val="007765C4"/>
    <w:rsid w:val="0077786F"/>
    <w:rsid w:val="00780DA4"/>
    <w:rsid w:val="00783507"/>
    <w:rsid w:val="00783883"/>
    <w:rsid w:val="00784974"/>
    <w:rsid w:val="00786BF5"/>
    <w:rsid w:val="00786ECC"/>
    <w:rsid w:val="0078795D"/>
    <w:rsid w:val="00787D31"/>
    <w:rsid w:val="00794DC4"/>
    <w:rsid w:val="00795690"/>
    <w:rsid w:val="00795A54"/>
    <w:rsid w:val="007974DE"/>
    <w:rsid w:val="00797B38"/>
    <w:rsid w:val="007A0686"/>
    <w:rsid w:val="007A1F88"/>
    <w:rsid w:val="007A2342"/>
    <w:rsid w:val="007A3ECC"/>
    <w:rsid w:val="007A5BB7"/>
    <w:rsid w:val="007A675D"/>
    <w:rsid w:val="007A78D2"/>
    <w:rsid w:val="007A79A2"/>
    <w:rsid w:val="007B0749"/>
    <w:rsid w:val="007B0D1C"/>
    <w:rsid w:val="007B2AF1"/>
    <w:rsid w:val="007B5187"/>
    <w:rsid w:val="007C02F1"/>
    <w:rsid w:val="007C1700"/>
    <w:rsid w:val="007C1CAB"/>
    <w:rsid w:val="007C2550"/>
    <w:rsid w:val="007C3823"/>
    <w:rsid w:val="007C4314"/>
    <w:rsid w:val="007C4C4F"/>
    <w:rsid w:val="007C565A"/>
    <w:rsid w:val="007C5AA8"/>
    <w:rsid w:val="007C5FEB"/>
    <w:rsid w:val="007D0C48"/>
    <w:rsid w:val="007D3C45"/>
    <w:rsid w:val="007D6B2A"/>
    <w:rsid w:val="007E04FC"/>
    <w:rsid w:val="007E10A3"/>
    <w:rsid w:val="007E3C4D"/>
    <w:rsid w:val="007E403B"/>
    <w:rsid w:val="007E5688"/>
    <w:rsid w:val="007E6076"/>
    <w:rsid w:val="007E7C67"/>
    <w:rsid w:val="007F003C"/>
    <w:rsid w:val="007F281B"/>
    <w:rsid w:val="007F3E64"/>
    <w:rsid w:val="007F4569"/>
    <w:rsid w:val="007F4FF8"/>
    <w:rsid w:val="007F57A5"/>
    <w:rsid w:val="007F6FF8"/>
    <w:rsid w:val="00801901"/>
    <w:rsid w:val="00803D52"/>
    <w:rsid w:val="00804937"/>
    <w:rsid w:val="00805CA5"/>
    <w:rsid w:val="008065AB"/>
    <w:rsid w:val="008069F4"/>
    <w:rsid w:val="00814365"/>
    <w:rsid w:val="00814CA2"/>
    <w:rsid w:val="00817B88"/>
    <w:rsid w:val="00817F62"/>
    <w:rsid w:val="00821DDF"/>
    <w:rsid w:val="00826275"/>
    <w:rsid w:val="00826947"/>
    <w:rsid w:val="00826E81"/>
    <w:rsid w:val="008270CF"/>
    <w:rsid w:val="00831B82"/>
    <w:rsid w:val="008329BB"/>
    <w:rsid w:val="0083348D"/>
    <w:rsid w:val="0083518D"/>
    <w:rsid w:val="00843D9B"/>
    <w:rsid w:val="0084571B"/>
    <w:rsid w:val="00845C86"/>
    <w:rsid w:val="00846AB4"/>
    <w:rsid w:val="00847CDB"/>
    <w:rsid w:val="008510D9"/>
    <w:rsid w:val="008519FC"/>
    <w:rsid w:val="008530CE"/>
    <w:rsid w:val="008551A2"/>
    <w:rsid w:val="008551E3"/>
    <w:rsid w:val="0085657E"/>
    <w:rsid w:val="0086117F"/>
    <w:rsid w:val="0086375F"/>
    <w:rsid w:val="008639E3"/>
    <w:rsid w:val="00864274"/>
    <w:rsid w:val="00864855"/>
    <w:rsid w:val="00865D43"/>
    <w:rsid w:val="00865E4A"/>
    <w:rsid w:val="008675F1"/>
    <w:rsid w:val="00867CEB"/>
    <w:rsid w:val="00870B8A"/>
    <w:rsid w:val="0087191C"/>
    <w:rsid w:val="00871C3F"/>
    <w:rsid w:val="00872193"/>
    <w:rsid w:val="0087281B"/>
    <w:rsid w:val="0087465E"/>
    <w:rsid w:val="0087650C"/>
    <w:rsid w:val="00876B1B"/>
    <w:rsid w:val="00877C5F"/>
    <w:rsid w:val="00881F77"/>
    <w:rsid w:val="00882398"/>
    <w:rsid w:val="0088754F"/>
    <w:rsid w:val="00890CCC"/>
    <w:rsid w:val="0089216D"/>
    <w:rsid w:val="00895697"/>
    <w:rsid w:val="0089580E"/>
    <w:rsid w:val="008976F2"/>
    <w:rsid w:val="008A3E1E"/>
    <w:rsid w:val="008A4650"/>
    <w:rsid w:val="008A546B"/>
    <w:rsid w:val="008A6422"/>
    <w:rsid w:val="008B1C5A"/>
    <w:rsid w:val="008B2AB9"/>
    <w:rsid w:val="008B63C8"/>
    <w:rsid w:val="008B676D"/>
    <w:rsid w:val="008B7B7E"/>
    <w:rsid w:val="008C1271"/>
    <w:rsid w:val="008C1BBE"/>
    <w:rsid w:val="008C1C65"/>
    <w:rsid w:val="008C1D38"/>
    <w:rsid w:val="008C3D3B"/>
    <w:rsid w:val="008C5A16"/>
    <w:rsid w:val="008C73F6"/>
    <w:rsid w:val="008D3900"/>
    <w:rsid w:val="008D3BA0"/>
    <w:rsid w:val="008E136C"/>
    <w:rsid w:val="008E1485"/>
    <w:rsid w:val="008E2781"/>
    <w:rsid w:val="008E2BC5"/>
    <w:rsid w:val="008E2C27"/>
    <w:rsid w:val="008E3E25"/>
    <w:rsid w:val="008E5279"/>
    <w:rsid w:val="008E7DFB"/>
    <w:rsid w:val="008F167A"/>
    <w:rsid w:val="008F1A57"/>
    <w:rsid w:val="008F1E4B"/>
    <w:rsid w:val="008F246E"/>
    <w:rsid w:val="008F3353"/>
    <w:rsid w:val="008F401D"/>
    <w:rsid w:val="008F52F1"/>
    <w:rsid w:val="008F57DA"/>
    <w:rsid w:val="008F5F8A"/>
    <w:rsid w:val="008F6510"/>
    <w:rsid w:val="00907DB6"/>
    <w:rsid w:val="009102D6"/>
    <w:rsid w:val="009120F8"/>
    <w:rsid w:val="00912720"/>
    <w:rsid w:val="00913643"/>
    <w:rsid w:val="00913EBD"/>
    <w:rsid w:val="0091528A"/>
    <w:rsid w:val="00915550"/>
    <w:rsid w:val="009155A7"/>
    <w:rsid w:val="00915C42"/>
    <w:rsid w:val="00917DDD"/>
    <w:rsid w:val="0092000F"/>
    <w:rsid w:val="00920506"/>
    <w:rsid w:val="00920998"/>
    <w:rsid w:val="009226C6"/>
    <w:rsid w:val="009248A3"/>
    <w:rsid w:val="00925A5A"/>
    <w:rsid w:val="00926E6C"/>
    <w:rsid w:val="0093028D"/>
    <w:rsid w:val="00930D02"/>
    <w:rsid w:val="00935DBC"/>
    <w:rsid w:val="00936ABF"/>
    <w:rsid w:val="009377C6"/>
    <w:rsid w:val="0094175E"/>
    <w:rsid w:val="009427B1"/>
    <w:rsid w:val="00942AE2"/>
    <w:rsid w:val="0094355F"/>
    <w:rsid w:val="0094369F"/>
    <w:rsid w:val="0094490E"/>
    <w:rsid w:val="00946E2E"/>
    <w:rsid w:val="009471A2"/>
    <w:rsid w:val="0094733A"/>
    <w:rsid w:val="00950A9E"/>
    <w:rsid w:val="009513D9"/>
    <w:rsid w:val="00951C1D"/>
    <w:rsid w:val="00955C8B"/>
    <w:rsid w:val="00960BC7"/>
    <w:rsid w:val="009620FA"/>
    <w:rsid w:val="009627BC"/>
    <w:rsid w:val="009649F8"/>
    <w:rsid w:val="00965226"/>
    <w:rsid w:val="009653F1"/>
    <w:rsid w:val="00966F16"/>
    <w:rsid w:val="0096722C"/>
    <w:rsid w:val="009673C2"/>
    <w:rsid w:val="00967BDF"/>
    <w:rsid w:val="009702E5"/>
    <w:rsid w:val="0097175E"/>
    <w:rsid w:val="00972356"/>
    <w:rsid w:val="00972A1C"/>
    <w:rsid w:val="0097347A"/>
    <w:rsid w:val="00973F63"/>
    <w:rsid w:val="009744E6"/>
    <w:rsid w:val="009748E1"/>
    <w:rsid w:val="0097571E"/>
    <w:rsid w:val="00975CFC"/>
    <w:rsid w:val="009766AD"/>
    <w:rsid w:val="00977F3C"/>
    <w:rsid w:val="00981300"/>
    <w:rsid w:val="00981DC6"/>
    <w:rsid w:val="0098228C"/>
    <w:rsid w:val="0098259D"/>
    <w:rsid w:val="00983D6D"/>
    <w:rsid w:val="009874D0"/>
    <w:rsid w:val="009879FC"/>
    <w:rsid w:val="009901ED"/>
    <w:rsid w:val="00990493"/>
    <w:rsid w:val="009906D4"/>
    <w:rsid w:val="009915CE"/>
    <w:rsid w:val="00991851"/>
    <w:rsid w:val="00992C53"/>
    <w:rsid w:val="00992CBC"/>
    <w:rsid w:val="00993B2F"/>
    <w:rsid w:val="009943D1"/>
    <w:rsid w:val="00995A8E"/>
    <w:rsid w:val="00996C20"/>
    <w:rsid w:val="009A0184"/>
    <w:rsid w:val="009A0F8E"/>
    <w:rsid w:val="009A1D63"/>
    <w:rsid w:val="009A2E47"/>
    <w:rsid w:val="009A30A0"/>
    <w:rsid w:val="009A376E"/>
    <w:rsid w:val="009A46E0"/>
    <w:rsid w:val="009A56FE"/>
    <w:rsid w:val="009A62C3"/>
    <w:rsid w:val="009A6B25"/>
    <w:rsid w:val="009A7437"/>
    <w:rsid w:val="009A7B2C"/>
    <w:rsid w:val="009B0C85"/>
    <w:rsid w:val="009B12D7"/>
    <w:rsid w:val="009B297A"/>
    <w:rsid w:val="009B3E2E"/>
    <w:rsid w:val="009B4BEB"/>
    <w:rsid w:val="009B672E"/>
    <w:rsid w:val="009B67BD"/>
    <w:rsid w:val="009C317E"/>
    <w:rsid w:val="009C40AA"/>
    <w:rsid w:val="009C483F"/>
    <w:rsid w:val="009C5B0F"/>
    <w:rsid w:val="009C68FB"/>
    <w:rsid w:val="009D04B8"/>
    <w:rsid w:val="009D1CCF"/>
    <w:rsid w:val="009D41D3"/>
    <w:rsid w:val="009D6AFD"/>
    <w:rsid w:val="009E14EC"/>
    <w:rsid w:val="009E296D"/>
    <w:rsid w:val="009E6974"/>
    <w:rsid w:val="009E7632"/>
    <w:rsid w:val="009F036D"/>
    <w:rsid w:val="009F0466"/>
    <w:rsid w:val="009F1B63"/>
    <w:rsid w:val="009F1C59"/>
    <w:rsid w:val="009F21E6"/>
    <w:rsid w:val="009F4118"/>
    <w:rsid w:val="009F4C98"/>
    <w:rsid w:val="009F52E4"/>
    <w:rsid w:val="009F71AE"/>
    <w:rsid w:val="00A012FA"/>
    <w:rsid w:val="00A01612"/>
    <w:rsid w:val="00A01769"/>
    <w:rsid w:val="00A0226A"/>
    <w:rsid w:val="00A035C6"/>
    <w:rsid w:val="00A03663"/>
    <w:rsid w:val="00A07267"/>
    <w:rsid w:val="00A07B07"/>
    <w:rsid w:val="00A109A4"/>
    <w:rsid w:val="00A14BF2"/>
    <w:rsid w:val="00A161A2"/>
    <w:rsid w:val="00A16D45"/>
    <w:rsid w:val="00A17272"/>
    <w:rsid w:val="00A20D0A"/>
    <w:rsid w:val="00A2178A"/>
    <w:rsid w:val="00A238F7"/>
    <w:rsid w:val="00A30311"/>
    <w:rsid w:val="00A30BD8"/>
    <w:rsid w:val="00A311FB"/>
    <w:rsid w:val="00A321FD"/>
    <w:rsid w:val="00A32E55"/>
    <w:rsid w:val="00A33185"/>
    <w:rsid w:val="00A33351"/>
    <w:rsid w:val="00A3381B"/>
    <w:rsid w:val="00A352B4"/>
    <w:rsid w:val="00A35740"/>
    <w:rsid w:val="00A375EB"/>
    <w:rsid w:val="00A408E7"/>
    <w:rsid w:val="00A4277F"/>
    <w:rsid w:val="00A42B33"/>
    <w:rsid w:val="00A4375D"/>
    <w:rsid w:val="00A45938"/>
    <w:rsid w:val="00A47359"/>
    <w:rsid w:val="00A51607"/>
    <w:rsid w:val="00A52120"/>
    <w:rsid w:val="00A54C1D"/>
    <w:rsid w:val="00A568CB"/>
    <w:rsid w:val="00A571EF"/>
    <w:rsid w:val="00A61406"/>
    <w:rsid w:val="00A64338"/>
    <w:rsid w:val="00A65B2B"/>
    <w:rsid w:val="00A66038"/>
    <w:rsid w:val="00A6606C"/>
    <w:rsid w:val="00A664FE"/>
    <w:rsid w:val="00A67F23"/>
    <w:rsid w:val="00A7041D"/>
    <w:rsid w:val="00A70F2E"/>
    <w:rsid w:val="00A710E4"/>
    <w:rsid w:val="00A7651F"/>
    <w:rsid w:val="00A76922"/>
    <w:rsid w:val="00A77002"/>
    <w:rsid w:val="00A77BDC"/>
    <w:rsid w:val="00A84AD4"/>
    <w:rsid w:val="00A84C2A"/>
    <w:rsid w:val="00A91B9E"/>
    <w:rsid w:val="00A92C5B"/>
    <w:rsid w:val="00A93E06"/>
    <w:rsid w:val="00A947DB"/>
    <w:rsid w:val="00A95CE1"/>
    <w:rsid w:val="00AA0542"/>
    <w:rsid w:val="00AA32A7"/>
    <w:rsid w:val="00AA3C96"/>
    <w:rsid w:val="00AA531B"/>
    <w:rsid w:val="00AA5662"/>
    <w:rsid w:val="00AB086D"/>
    <w:rsid w:val="00AB08F8"/>
    <w:rsid w:val="00AB33E3"/>
    <w:rsid w:val="00AB4B0A"/>
    <w:rsid w:val="00AB5505"/>
    <w:rsid w:val="00AB6486"/>
    <w:rsid w:val="00AB7481"/>
    <w:rsid w:val="00AB7F09"/>
    <w:rsid w:val="00AC2FD3"/>
    <w:rsid w:val="00AC37F4"/>
    <w:rsid w:val="00AC3B7C"/>
    <w:rsid w:val="00AC410F"/>
    <w:rsid w:val="00AC7BE5"/>
    <w:rsid w:val="00AD016D"/>
    <w:rsid w:val="00AD04C8"/>
    <w:rsid w:val="00AD419B"/>
    <w:rsid w:val="00AD784B"/>
    <w:rsid w:val="00AD7937"/>
    <w:rsid w:val="00AE074E"/>
    <w:rsid w:val="00AE094C"/>
    <w:rsid w:val="00AE0C05"/>
    <w:rsid w:val="00AE0D08"/>
    <w:rsid w:val="00AE1227"/>
    <w:rsid w:val="00AE2CA0"/>
    <w:rsid w:val="00AE66EE"/>
    <w:rsid w:val="00AE6E55"/>
    <w:rsid w:val="00AE7E82"/>
    <w:rsid w:val="00AF1FA9"/>
    <w:rsid w:val="00AF236D"/>
    <w:rsid w:val="00AF459B"/>
    <w:rsid w:val="00AF4A98"/>
    <w:rsid w:val="00AF4DDD"/>
    <w:rsid w:val="00AF4EA1"/>
    <w:rsid w:val="00AF64BF"/>
    <w:rsid w:val="00B00A92"/>
    <w:rsid w:val="00B01BD2"/>
    <w:rsid w:val="00B01CE8"/>
    <w:rsid w:val="00B01E34"/>
    <w:rsid w:val="00B01FFD"/>
    <w:rsid w:val="00B02F9B"/>
    <w:rsid w:val="00B04117"/>
    <w:rsid w:val="00B07E98"/>
    <w:rsid w:val="00B10658"/>
    <w:rsid w:val="00B117DD"/>
    <w:rsid w:val="00B11F28"/>
    <w:rsid w:val="00B12CB7"/>
    <w:rsid w:val="00B14995"/>
    <w:rsid w:val="00B15A0B"/>
    <w:rsid w:val="00B16DB0"/>
    <w:rsid w:val="00B1753A"/>
    <w:rsid w:val="00B17C58"/>
    <w:rsid w:val="00B20C14"/>
    <w:rsid w:val="00B261EF"/>
    <w:rsid w:val="00B263E5"/>
    <w:rsid w:val="00B26D12"/>
    <w:rsid w:val="00B26E15"/>
    <w:rsid w:val="00B26F46"/>
    <w:rsid w:val="00B313A5"/>
    <w:rsid w:val="00B319BF"/>
    <w:rsid w:val="00B36122"/>
    <w:rsid w:val="00B36DC1"/>
    <w:rsid w:val="00B422AC"/>
    <w:rsid w:val="00B44E5A"/>
    <w:rsid w:val="00B44EFB"/>
    <w:rsid w:val="00B46FA6"/>
    <w:rsid w:val="00B46FAC"/>
    <w:rsid w:val="00B46FE4"/>
    <w:rsid w:val="00B500D0"/>
    <w:rsid w:val="00B51E48"/>
    <w:rsid w:val="00B523EF"/>
    <w:rsid w:val="00B53A06"/>
    <w:rsid w:val="00B54D3A"/>
    <w:rsid w:val="00B550EF"/>
    <w:rsid w:val="00B56B38"/>
    <w:rsid w:val="00B579C6"/>
    <w:rsid w:val="00B6022F"/>
    <w:rsid w:val="00B64003"/>
    <w:rsid w:val="00B6464C"/>
    <w:rsid w:val="00B653B1"/>
    <w:rsid w:val="00B669DB"/>
    <w:rsid w:val="00B67D8B"/>
    <w:rsid w:val="00B80316"/>
    <w:rsid w:val="00B808F3"/>
    <w:rsid w:val="00B866FF"/>
    <w:rsid w:val="00B86701"/>
    <w:rsid w:val="00B87B70"/>
    <w:rsid w:val="00B9002D"/>
    <w:rsid w:val="00B925DF"/>
    <w:rsid w:val="00B92CA4"/>
    <w:rsid w:val="00B943C5"/>
    <w:rsid w:val="00B94ACB"/>
    <w:rsid w:val="00B9563E"/>
    <w:rsid w:val="00B96773"/>
    <w:rsid w:val="00B96FCD"/>
    <w:rsid w:val="00B974B6"/>
    <w:rsid w:val="00B9767B"/>
    <w:rsid w:val="00B9776F"/>
    <w:rsid w:val="00BA1AD1"/>
    <w:rsid w:val="00BA2BDA"/>
    <w:rsid w:val="00BA47E8"/>
    <w:rsid w:val="00BA62C2"/>
    <w:rsid w:val="00BA6874"/>
    <w:rsid w:val="00BA7F33"/>
    <w:rsid w:val="00BB002C"/>
    <w:rsid w:val="00BB0DB8"/>
    <w:rsid w:val="00BB339B"/>
    <w:rsid w:val="00BB3726"/>
    <w:rsid w:val="00BB3C2C"/>
    <w:rsid w:val="00BB56AA"/>
    <w:rsid w:val="00BB6132"/>
    <w:rsid w:val="00BB61B2"/>
    <w:rsid w:val="00BB63F2"/>
    <w:rsid w:val="00BB6D8F"/>
    <w:rsid w:val="00BB75CD"/>
    <w:rsid w:val="00BB7943"/>
    <w:rsid w:val="00BB7EB6"/>
    <w:rsid w:val="00BC03D7"/>
    <w:rsid w:val="00BC0FF3"/>
    <w:rsid w:val="00BC15FB"/>
    <w:rsid w:val="00BC2911"/>
    <w:rsid w:val="00BC2ACC"/>
    <w:rsid w:val="00BC2DB7"/>
    <w:rsid w:val="00BD0FDE"/>
    <w:rsid w:val="00BD46DA"/>
    <w:rsid w:val="00BD66ED"/>
    <w:rsid w:val="00BD672C"/>
    <w:rsid w:val="00BD71FF"/>
    <w:rsid w:val="00BD7D28"/>
    <w:rsid w:val="00BE0838"/>
    <w:rsid w:val="00BE4CEE"/>
    <w:rsid w:val="00BE53B9"/>
    <w:rsid w:val="00BE5C45"/>
    <w:rsid w:val="00BE74EB"/>
    <w:rsid w:val="00BE7C5D"/>
    <w:rsid w:val="00BF034D"/>
    <w:rsid w:val="00BF05A1"/>
    <w:rsid w:val="00BF186B"/>
    <w:rsid w:val="00BF1895"/>
    <w:rsid w:val="00BF1E53"/>
    <w:rsid w:val="00BF3BCF"/>
    <w:rsid w:val="00BF3C5E"/>
    <w:rsid w:val="00BF43C1"/>
    <w:rsid w:val="00BF48F5"/>
    <w:rsid w:val="00BF5207"/>
    <w:rsid w:val="00BF79F5"/>
    <w:rsid w:val="00BF7F0A"/>
    <w:rsid w:val="00C01304"/>
    <w:rsid w:val="00C02AA9"/>
    <w:rsid w:val="00C032BF"/>
    <w:rsid w:val="00C03C33"/>
    <w:rsid w:val="00C04454"/>
    <w:rsid w:val="00C046CC"/>
    <w:rsid w:val="00C04D62"/>
    <w:rsid w:val="00C05818"/>
    <w:rsid w:val="00C05B68"/>
    <w:rsid w:val="00C1173B"/>
    <w:rsid w:val="00C13FBF"/>
    <w:rsid w:val="00C16FFD"/>
    <w:rsid w:val="00C170F8"/>
    <w:rsid w:val="00C21EEF"/>
    <w:rsid w:val="00C24F89"/>
    <w:rsid w:val="00C27F5E"/>
    <w:rsid w:val="00C3186E"/>
    <w:rsid w:val="00C31A0F"/>
    <w:rsid w:val="00C3358F"/>
    <w:rsid w:val="00C3462B"/>
    <w:rsid w:val="00C357BF"/>
    <w:rsid w:val="00C36894"/>
    <w:rsid w:val="00C36A5E"/>
    <w:rsid w:val="00C400C4"/>
    <w:rsid w:val="00C40AEB"/>
    <w:rsid w:val="00C44C93"/>
    <w:rsid w:val="00C458F2"/>
    <w:rsid w:val="00C46609"/>
    <w:rsid w:val="00C4699E"/>
    <w:rsid w:val="00C46B29"/>
    <w:rsid w:val="00C50B65"/>
    <w:rsid w:val="00C519AB"/>
    <w:rsid w:val="00C53BE7"/>
    <w:rsid w:val="00C5714D"/>
    <w:rsid w:val="00C606AC"/>
    <w:rsid w:val="00C6187A"/>
    <w:rsid w:val="00C63373"/>
    <w:rsid w:val="00C65E88"/>
    <w:rsid w:val="00C74FAC"/>
    <w:rsid w:val="00C75050"/>
    <w:rsid w:val="00C75099"/>
    <w:rsid w:val="00C75124"/>
    <w:rsid w:val="00C76B55"/>
    <w:rsid w:val="00C77C84"/>
    <w:rsid w:val="00C814D0"/>
    <w:rsid w:val="00C81ABE"/>
    <w:rsid w:val="00C840CC"/>
    <w:rsid w:val="00C84D99"/>
    <w:rsid w:val="00C863FE"/>
    <w:rsid w:val="00C870EA"/>
    <w:rsid w:val="00C902D6"/>
    <w:rsid w:val="00C91BC6"/>
    <w:rsid w:val="00C933A7"/>
    <w:rsid w:val="00C940DF"/>
    <w:rsid w:val="00C94C92"/>
    <w:rsid w:val="00C94FD7"/>
    <w:rsid w:val="00C9531C"/>
    <w:rsid w:val="00C954B0"/>
    <w:rsid w:val="00C957F4"/>
    <w:rsid w:val="00C96D88"/>
    <w:rsid w:val="00C97E06"/>
    <w:rsid w:val="00CA0C04"/>
    <w:rsid w:val="00CA1BD5"/>
    <w:rsid w:val="00CA1FA6"/>
    <w:rsid w:val="00CA29AE"/>
    <w:rsid w:val="00CA51B4"/>
    <w:rsid w:val="00CA53DD"/>
    <w:rsid w:val="00CA577D"/>
    <w:rsid w:val="00CA5C9E"/>
    <w:rsid w:val="00CA5EF0"/>
    <w:rsid w:val="00CA6F46"/>
    <w:rsid w:val="00CB03A5"/>
    <w:rsid w:val="00CB1F0B"/>
    <w:rsid w:val="00CB3441"/>
    <w:rsid w:val="00CB38B6"/>
    <w:rsid w:val="00CB5AC6"/>
    <w:rsid w:val="00CC01E0"/>
    <w:rsid w:val="00CC323B"/>
    <w:rsid w:val="00CC41BA"/>
    <w:rsid w:val="00CC4AAD"/>
    <w:rsid w:val="00CC555F"/>
    <w:rsid w:val="00CC67AD"/>
    <w:rsid w:val="00CC6A39"/>
    <w:rsid w:val="00CD1B03"/>
    <w:rsid w:val="00CD1F5E"/>
    <w:rsid w:val="00CE0994"/>
    <w:rsid w:val="00CE0FFE"/>
    <w:rsid w:val="00CE1D65"/>
    <w:rsid w:val="00CE2C08"/>
    <w:rsid w:val="00CE3EA7"/>
    <w:rsid w:val="00CE5851"/>
    <w:rsid w:val="00CF1143"/>
    <w:rsid w:val="00CF208A"/>
    <w:rsid w:val="00CF356D"/>
    <w:rsid w:val="00CF3B59"/>
    <w:rsid w:val="00CF5902"/>
    <w:rsid w:val="00CF65E4"/>
    <w:rsid w:val="00CF67CA"/>
    <w:rsid w:val="00D00509"/>
    <w:rsid w:val="00D016A0"/>
    <w:rsid w:val="00D04756"/>
    <w:rsid w:val="00D10849"/>
    <w:rsid w:val="00D11247"/>
    <w:rsid w:val="00D1412D"/>
    <w:rsid w:val="00D17242"/>
    <w:rsid w:val="00D1770E"/>
    <w:rsid w:val="00D2050C"/>
    <w:rsid w:val="00D20BB9"/>
    <w:rsid w:val="00D217A5"/>
    <w:rsid w:val="00D21AE6"/>
    <w:rsid w:val="00D21EFB"/>
    <w:rsid w:val="00D22508"/>
    <w:rsid w:val="00D2354A"/>
    <w:rsid w:val="00D23C7D"/>
    <w:rsid w:val="00D23DE9"/>
    <w:rsid w:val="00D251D1"/>
    <w:rsid w:val="00D3048C"/>
    <w:rsid w:val="00D304E7"/>
    <w:rsid w:val="00D30545"/>
    <w:rsid w:val="00D335FC"/>
    <w:rsid w:val="00D33ADC"/>
    <w:rsid w:val="00D346C9"/>
    <w:rsid w:val="00D36122"/>
    <w:rsid w:val="00D36A90"/>
    <w:rsid w:val="00D42963"/>
    <w:rsid w:val="00D43492"/>
    <w:rsid w:val="00D43512"/>
    <w:rsid w:val="00D4406A"/>
    <w:rsid w:val="00D44C22"/>
    <w:rsid w:val="00D44FA1"/>
    <w:rsid w:val="00D45BA7"/>
    <w:rsid w:val="00D46108"/>
    <w:rsid w:val="00D46A16"/>
    <w:rsid w:val="00D46C05"/>
    <w:rsid w:val="00D471BE"/>
    <w:rsid w:val="00D478FA"/>
    <w:rsid w:val="00D505B4"/>
    <w:rsid w:val="00D515D2"/>
    <w:rsid w:val="00D51C96"/>
    <w:rsid w:val="00D5382B"/>
    <w:rsid w:val="00D53C35"/>
    <w:rsid w:val="00D55710"/>
    <w:rsid w:val="00D56F30"/>
    <w:rsid w:val="00D57B23"/>
    <w:rsid w:val="00D57B4B"/>
    <w:rsid w:val="00D6001C"/>
    <w:rsid w:val="00D60783"/>
    <w:rsid w:val="00D6106E"/>
    <w:rsid w:val="00D61F33"/>
    <w:rsid w:val="00D6656C"/>
    <w:rsid w:val="00D676F1"/>
    <w:rsid w:val="00D72E2F"/>
    <w:rsid w:val="00D7415C"/>
    <w:rsid w:val="00D7468A"/>
    <w:rsid w:val="00D75436"/>
    <w:rsid w:val="00D775D5"/>
    <w:rsid w:val="00D7785A"/>
    <w:rsid w:val="00D816E3"/>
    <w:rsid w:val="00D81DFE"/>
    <w:rsid w:val="00D820F6"/>
    <w:rsid w:val="00D84EBD"/>
    <w:rsid w:val="00D85270"/>
    <w:rsid w:val="00D90021"/>
    <w:rsid w:val="00D91F89"/>
    <w:rsid w:val="00D92D45"/>
    <w:rsid w:val="00D93F07"/>
    <w:rsid w:val="00D940C4"/>
    <w:rsid w:val="00D94E6D"/>
    <w:rsid w:val="00D96798"/>
    <w:rsid w:val="00DA0EDA"/>
    <w:rsid w:val="00DA2BBC"/>
    <w:rsid w:val="00DA2E2E"/>
    <w:rsid w:val="00DA4B8A"/>
    <w:rsid w:val="00DA4BAE"/>
    <w:rsid w:val="00DA4FF6"/>
    <w:rsid w:val="00DA5049"/>
    <w:rsid w:val="00DA5A52"/>
    <w:rsid w:val="00DA7426"/>
    <w:rsid w:val="00DA7C99"/>
    <w:rsid w:val="00DA7F01"/>
    <w:rsid w:val="00DB072F"/>
    <w:rsid w:val="00DB146D"/>
    <w:rsid w:val="00DB1AAC"/>
    <w:rsid w:val="00DB1B80"/>
    <w:rsid w:val="00DB2B47"/>
    <w:rsid w:val="00DB33B6"/>
    <w:rsid w:val="00DB3A7D"/>
    <w:rsid w:val="00DB496B"/>
    <w:rsid w:val="00DB4BBD"/>
    <w:rsid w:val="00DC102A"/>
    <w:rsid w:val="00DC11B7"/>
    <w:rsid w:val="00DC205A"/>
    <w:rsid w:val="00DC6995"/>
    <w:rsid w:val="00DC7138"/>
    <w:rsid w:val="00DC7AB3"/>
    <w:rsid w:val="00DC7EA5"/>
    <w:rsid w:val="00DD00EF"/>
    <w:rsid w:val="00DD068E"/>
    <w:rsid w:val="00DD15FC"/>
    <w:rsid w:val="00DD1E17"/>
    <w:rsid w:val="00DD2C1B"/>
    <w:rsid w:val="00DD50C2"/>
    <w:rsid w:val="00DD5CDC"/>
    <w:rsid w:val="00DE0566"/>
    <w:rsid w:val="00DE0C7A"/>
    <w:rsid w:val="00DE146A"/>
    <w:rsid w:val="00DE2D96"/>
    <w:rsid w:val="00DE2F48"/>
    <w:rsid w:val="00DE38A0"/>
    <w:rsid w:val="00DE40B4"/>
    <w:rsid w:val="00DF03DD"/>
    <w:rsid w:val="00DF0A07"/>
    <w:rsid w:val="00DF1773"/>
    <w:rsid w:val="00DF2699"/>
    <w:rsid w:val="00DF4B27"/>
    <w:rsid w:val="00DF526D"/>
    <w:rsid w:val="00DF7EF3"/>
    <w:rsid w:val="00E004B8"/>
    <w:rsid w:val="00E01EB6"/>
    <w:rsid w:val="00E0291A"/>
    <w:rsid w:val="00E02DD3"/>
    <w:rsid w:val="00E04405"/>
    <w:rsid w:val="00E05058"/>
    <w:rsid w:val="00E050FF"/>
    <w:rsid w:val="00E0528C"/>
    <w:rsid w:val="00E078A9"/>
    <w:rsid w:val="00E11FE6"/>
    <w:rsid w:val="00E1345F"/>
    <w:rsid w:val="00E142EA"/>
    <w:rsid w:val="00E148A1"/>
    <w:rsid w:val="00E16CEE"/>
    <w:rsid w:val="00E1796C"/>
    <w:rsid w:val="00E17A64"/>
    <w:rsid w:val="00E17CE0"/>
    <w:rsid w:val="00E17D6E"/>
    <w:rsid w:val="00E2199F"/>
    <w:rsid w:val="00E219E7"/>
    <w:rsid w:val="00E21C41"/>
    <w:rsid w:val="00E21D8A"/>
    <w:rsid w:val="00E2277D"/>
    <w:rsid w:val="00E2343C"/>
    <w:rsid w:val="00E23E6D"/>
    <w:rsid w:val="00E25342"/>
    <w:rsid w:val="00E27DB8"/>
    <w:rsid w:val="00E30291"/>
    <w:rsid w:val="00E3167A"/>
    <w:rsid w:val="00E320F0"/>
    <w:rsid w:val="00E322AF"/>
    <w:rsid w:val="00E346F6"/>
    <w:rsid w:val="00E34788"/>
    <w:rsid w:val="00E3505C"/>
    <w:rsid w:val="00E35728"/>
    <w:rsid w:val="00E36C88"/>
    <w:rsid w:val="00E40474"/>
    <w:rsid w:val="00E406D0"/>
    <w:rsid w:val="00E41FEA"/>
    <w:rsid w:val="00E445FD"/>
    <w:rsid w:val="00E46BE4"/>
    <w:rsid w:val="00E46E9C"/>
    <w:rsid w:val="00E47417"/>
    <w:rsid w:val="00E504F3"/>
    <w:rsid w:val="00E5115D"/>
    <w:rsid w:val="00E525C5"/>
    <w:rsid w:val="00E529F4"/>
    <w:rsid w:val="00E53771"/>
    <w:rsid w:val="00E53CBC"/>
    <w:rsid w:val="00E5429B"/>
    <w:rsid w:val="00E54DC2"/>
    <w:rsid w:val="00E55BE3"/>
    <w:rsid w:val="00E56114"/>
    <w:rsid w:val="00E5760A"/>
    <w:rsid w:val="00E61457"/>
    <w:rsid w:val="00E633DF"/>
    <w:rsid w:val="00E63582"/>
    <w:rsid w:val="00E63C2B"/>
    <w:rsid w:val="00E65818"/>
    <w:rsid w:val="00E67881"/>
    <w:rsid w:val="00E71377"/>
    <w:rsid w:val="00E73AE8"/>
    <w:rsid w:val="00E7616C"/>
    <w:rsid w:val="00E8030B"/>
    <w:rsid w:val="00E8039E"/>
    <w:rsid w:val="00E81364"/>
    <w:rsid w:val="00E81ADA"/>
    <w:rsid w:val="00E820CC"/>
    <w:rsid w:val="00E8249F"/>
    <w:rsid w:val="00E83F24"/>
    <w:rsid w:val="00E84879"/>
    <w:rsid w:val="00E8511F"/>
    <w:rsid w:val="00E85632"/>
    <w:rsid w:val="00E85A53"/>
    <w:rsid w:val="00E85B27"/>
    <w:rsid w:val="00E86D72"/>
    <w:rsid w:val="00E90490"/>
    <w:rsid w:val="00E920E1"/>
    <w:rsid w:val="00E93346"/>
    <w:rsid w:val="00E94CE8"/>
    <w:rsid w:val="00E96AAB"/>
    <w:rsid w:val="00E96CC8"/>
    <w:rsid w:val="00E97E54"/>
    <w:rsid w:val="00E97EE0"/>
    <w:rsid w:val="00EA1991"/>
    <w:rsid w:val="00EA2145"/>
    <w:rsid w:val="00EA3064"/>
    <w:rsid w:val="00EA5D5B"/>
    <w:rsid w:val="00EA5D81"/>
    <w:rsid w:val="00EA6602"/>
    <w:rsid w:val="00EB2EAF"/>
    <w:rsid w:val="00EB42E1"/>
    <w:rsid w:val="00EB4A67"/>
    <w:rsid w:val="00EB5B4D"/>
    <w:rsid w:val="00EB61E5"/>
    <w:rsid w:val="00EB6E12"/>
    <w:rsid w:val="00EB769D"/>
    <w:rsid w:val="00EC254C"/>
    <w:rsid w:val="00EC2A9F"/>
    <w:rsid w:val="00EC3D49"/>
    <w:rsid w:val="00EC5EA6"/>
    <w:rsid w:val="00EC738B"/>
    <w:rsid w:val="00ED02E8"/>
    <w:rsid w:val="00ED09B8"/>
    <w:rsid w:val="00ED15F7"/>
    <w:rsid w:val="00ED2E54"/>
    <w:rsid w:val="00ED565B"/>
    <w:rsid w:val="00EE0860"/>
    <w:rsid w:val="00EE2307"/>
    <w:rsid w:val="00EE3986"/>
    <w:rsid w:val="00EE47B6"/>
    <w:rsid w:val="00EE495A"/>
    <w:rsid w:val="00EE51DF"/>
    <w:rsid w:val="00EE5CD0"/>
    <w:rsid w:val="00EE675E"/>
    <w:rsid w:val="00EE7592"/>
    <w:rsid w:val="00EE799D"/>
    <w:rsid w:val="00EF08F9"/>
    <w:rsid w:val="00EF1C91"/>
    <w:rsid w:val="00EF1FF5"/>
    <w:rsid w:val="00EF34BC"/>
    <w:rsid w:val="00EF34DC"/>
    <w:rsid w:val="00EF5C9C"/>
    <w:rsid w:val="00EF6B32"/>
    <w:rsid w:val="00EF7127"/>
    <w:rsid w:val="00EF77E7"/>
    <w:rsid w:val="00EF787F"/>
    <w:rsid w:val="00F009B9"/>
    <w:rsid w:val="00F00E5C"/>
    <w:rsid w:val="00F02088"/>
    <w:rsid w:val="00F0379B"/>
    <w:rsid w:val="00F03E2D"/>
    <w:rsid w:val="00F03FF4"/>
    <w:rsid w:val="00F0641F"/>
    <w:rsid w:val="00F074E5"/>
    <w:rsid w:val="00F07CFB"/>
    <w:rsid w:val="00F121B3"/>
    <w:rsid w:val="00F16D87"/>
    <w:rsid w:val="00F20F7C"/>
    <w:rsid w:val="00F2248D"/>
    <w:rsid w:val="00F24986"/>
    <w:rsid w:val="00F25BE5"/>
    <w:rsid w:val="00F27BA1"/>
    <w:rsid w:val="00F3126B"/>
    <w:rsid w:val="00F3333A"/>
    <w:rsid w:val="00F34AD1"/>
    <w:rsid w:val="00F35137"/>
    <w:rsid w:val="00F364F4"/>
    <w:rsid w:val="00F40934"/>
    <w:rsid w:val="00F40EB3"/>
    <w:rsid w:val="00F416B0"/>
    <w:rsid w:val="00F470AD"/>
    <w:rsid w:val="00F47124"/>
    <w:rsid w:val="00F47219"/>
    <w:rsid w:val="00F47490"/>
    <w:rsid w:val="00F4765F"/>
    <w:rsid w:val="00F47F93"/>
    <w:rsid w:val="00F529B4"/>
    <w:rsid w:val="00F52D48"/>
    <w:rsid w:val="00F53513"/>
    <w:rsid w:val="00F55A35"/>
    <w:rsid w:val="00F5729C"/>
    <w:rsid w:val="00F57655"/>
    <w:rsid w:val="00F57798"/>
    <w:rsid w:val="00F57BE3"/>
    <w:rsid w:val="00F60E27"/>
    <w:rsid w:val="00F60FE8"/>
    <w:rsid w:val="00F61125"/>
    <w:rsid w:val="00F61D5A"/>
    <w:rsid w:val="00F65D70"/>
    <w:rsid w:val="00F66514"/>
    <w:rsid w:val="00F666E0"/>
    <w:rsid w:val="00F6691B"/>
    <w:rsid w:val="00F672C4"/>
    <w:rsid w:val="00F672DA"/>
    <w:rsid w:val="00F6784A"/>
    <w:rsid w:val="00F72B45"/>
    <w:rsid w:val="00F74FAA"/>
    <w:rsid w:val="00F76212"/>
    <w:rsid w:val="00F76917"/>
    <w:rsid w:val="00F8164A"/>
    <w:rsid w:val="00F82612"/>
    <w:rsid w:val="00F8474B"/>
    <w:rsid w:val="00F86820"/>
    <w:rsid w:val="00F90909"/>
    <w:rsid w:val="00F92986"/>
    <w:rsid w:val="00F938A2"/>
    <w:rsid w:val="00F94491"/>
    <w:rsid w:val="00F961A5"/>
    <w:rsid w:val="00F96297"/>
    <w:rsid w:val="00FA089A"/>
    <w:rsid w:val="00FA189A"/>
    <w:rsid w:val="00FA1D9C"/>
    <w:rsid w:val="00FA2DBD"/>
    <w:rsid w:val="00FA366C"/>
    <w:rsid w:val="00FA37EF"/>
    <w:rsid w:val="00FA51C4"/>
    <w:rsid w:val="00FB0C9D"/>
    <w:rsid w:val="00FB0F80"/>
    <w:rsid w:val="00FB1C87"/>
    <w:rsid w:val="00FB28D7"/>
    <w:rsid w:val="00FB3954"/>
    <w:rsid w:val="00FB5098"/>
    <w:rsid w:val="00FB66BA"/>
    <w:rsid w:val="00FB6CC7"/>
    <w:rsid w:val="00FB71C8"/>
    <w:rsid w:val="00FC0631"/>
    <w:rsid w:val="00FC0B3D"/>
    <w:rsid w:val="00FC2B61"/>
    <w:rsid w:val="00FC2FDD"/>
    <w:rsid w:val="00FC537A"/>
    <w:rsid w:val="00FC6200"/>
    <w:rsid w:val="00FC728D"/>
    <w:rsid w:val="00FC7762"/>
    <w:rsid w:val="00FD0657"/>
    <w:rsid w:val="00FD6CF2"/>
    <w:rsid w:val="00FD7BA9"/>
    <w:rsid w:val="00FD7EB0"/>
    <w:rsid w:val="00FD7EB6"/>
    <w:rsid w:val="00FE0E27"/>
    <w:rsid w:val="00FE341C"/>
    <w:rsid w:val="00FE5D8D"/>
    <w:rsid w:val="00FE686C"/>
    <w:rsid w:val="00FF2A88"/>
    <w:rsid w:val="00FF2C42"/>
    <w:rsid w:val="00FF71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AD7004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iPriority="67" w:unhideWhenUsed="0"/>
    <w:lsdException w:name="No Spacing" w:semiHidden="0" w:uiPriority="68" w:unhideWhenUsed="0"/>
    <w:lsdException w:name="Light Shading" w:semiHidden="0" w:uiPriority="69" w:unhideWhenUsed="0"/>
    <w:lsdException w:name="Light List" w:semiHidden="0" w:uiPriority="70" w:unhideWhenUsed="0"/>
    <w:lsdException w:name="Light Grid" w:semiHidden="0" w:uiPriority="71" w:unhideWhenUsed="0"/>
    <w:lsdException w:name="Medium Shading 1" w:semiHidden="0" w:uiPriority="72" w:unhideWhenUsed="0"/>
    <w:lsdException w:name="Medium Shading 2" w:semiHidden="0" w:uiPriority="73" w:unhideWhenUsed="0"/>
    <w:lsdException w:name="Medium List 1" w:semiHidden="0" w:uiPriority="60" w:unhideWhenUsed="0"/>
    <w:lsdException w:name="Medium List 2" w:semiHidden="0" w:uiPriority="61" w:unhideWhenUsed="0"/>
    <w:lsdException w:name="Medium Grid 1" w:semiHidden="0" w:uiPriority="62" w:unhideWhenUsed="0"/>
    <w:lsdException w:name="Medium Grid 2" w:semiHidden="0" w:uiPriority="63" w:unhideWhenUsed="0"/>
    <w:lsdException w:name="Medium Grid 3" w:semiHidden="0" w:uiPriority="64" w:unhideWhenUsed="0"/>
    <w:lsdException w:name="Dark List" w:semiHidden="0" w:uiPriority="65" w:unhideWhenUsed="0"/>
    <w:lsdException w:name="Colorful Shading" w:semiHidden="0" w:unhideWhenUsed="0"/>
    <w:lsdException w:name="Colorful List" w:semiHidden="0" w:uiPriority="34" w:unhideWhenUsed="0" w:qFormat="1"/>
    <w:lsdException w:name="Colorful Grid" w:semiHidden="0" w:uiPriority="29" w:unhideWhenUsed="0" w:qFormat="1"/>
    <w:lsdException w:name="Light Shading Accent 1" w:semiHidden="0" w:uiPriority="30" w:unhideWhenUsed="0" w:qFormat="1"/>
    <w:lsdException w:name="Light List Accent 1" w:semiHidden="0" w:uiPriority="66" w:unhideWhenUsed="0"/>
    <w:lsdException w:name="Light Grid Accent 1" w:semiHidden="0" w:uiPriority="67" w:unhideWhenUsed="0"/>
    <w:lsdException w:name="Medium Shading 1 Accent 1" w:semiHidden="0" w:uiPriority="68" w:unhideWhenUsed="0"/>
    <w:lsdException w:name="Medium Shading 2 Accent 1" w:semiHidden="0" w:uiPriority="69" w:unhideWhenUsed="0"/>
    <w:lsdException w:name="Medium List 1 Accent 1" w:semiHidden="0" w:uiPriority="70" w:unhideWhenUsed="0"/>
    <w:lsdException w:name="Revision" w:uiPriority="71" w:unhideWhenUsed="0"/>
    <w:lsdException w:name="List Paragraph" w:semiHidden="0" w:uiPriority="72" w:unhideWhenUsed="0"/>
    <w:lsdException w:name="Quote" w:semiHidden="0" w:uiPriority="73" w:unhideWhenUsed="0"/>
    <w:lsdException w:name="Intense Quote" w:semiHidden="0" w:uiPriority="60" w:unhideWhenUsed="0"/>
    <w:lsdException w:name="Medium List 2 Accent 1" w:semiHidden="0" w:uiPriority="61" w:unhideWhenUsed="0"/>
    <w:lsdException w:name="Medium Grid 1 Accent 1" w:semiHidden="0" w:uiPriority="62" w:unhideWhenUsed="0"/>
    <w:lsdException w:name="Medium Grid 2 Accent 1" w:semiHidden="0" w:uiPriority="63" w:unhideWhenUsed="0"/>
    <w:lsdException w:name="Medium Grid 3 Accent 1" w:semiHidden="0" w:uiPriority="64" w:unhideWhenUsed="0"/>
    <w:lsdException w:name="Dark List Accent 1" w:semiHidden="0" w:uiPriority="65" w:unhideWhenUsed="0"/>
    <w:lsdException w:name="Colorful Shading Accent 1" w:semiHidden="0" w:uiPriority="66" w:unhideWhenUsed="0"/>
    <w:lsdException w:name="Colorful List Accent 1" w:semiHidden="0" w:uiPriority="67" w:unhideWhenUsed="0"/>
    <w:lsdException w:name="Colorful Grid Accent 1" w:semiHidden="0" w:uiPriority="68" w:unhideWhenUsed="0"/>
    <w:lsdException w:name="Light Shading Accent 2" w:semiHidden="0" w:uiPriority="69" w:unhideWhenUsed="0"/>
    <w:lsdException w:name="Light List Accent 2" w:semiHidden="0" w:uiPriority="70" w:unhideWhenUsed="0"/>
    <w:lsdException w:name="Light Grid Accent 2" w:semiHidden="0" w:uiPriority="71" w:unhideWhenUsed="0"/>
    <w:lsdException w:name="Medium Shading 1 Accent 2" w:semiHidden="0" w:uiPriority="72" w:unhideWhenUsed="0"/>
    <w:lsdException w:name="Medium Shading 2 Accent 2" w:semiHidden="0" w:uiPriority="73" w:unhideWhenUsed="0"/>
    <w:lsdException w:name="Medium List 1 Accent 2" w:semiHidden="0" w:uiPriority="60" w:unhideWhenUsed="0"/>
    <w:lsdException w:name="Medium List 2 Accent 2" w:semiHidden="0" w:uiPriority="61" w:unhideWhenUsed="0"/>
    <w:lsdException w:name="Medium Grid 1 Accent 2" w:semiHidden="0" w:uiPriority="62" w:unhideWhenUsed="0"/>
    <w:lsdException w:name="Medium Grid 2 Accent 2" w:semiHidden="0" w:uiPriority="63" w:unhideWhenUsed="0"/>
    <w:lsdException w:name="Medium Grid 3 Accent 2" w:semiHidden="0" w:uiPriority="64" w:unhideWhenUsed="0"/>
    <w:lsdException w:name="Dark List Accent 2" w:semiHidden="0" w:uiPriority="65" w:unhideWhenUsed="0"/>
    <w:lsdException w:name="Colorful Shading Accent 2" w:semiHidden="0" w:uiPriority="66" w:unhideWhenUsed="0"/>
    <w:lsdException w:name="Colorful List Accent 2" w:semiHidden="0" w:uiPriority="67" w:unhideWhenUsed="0"/>
    <w:lsdException w:name="Colorful Grid Accent 2" w:semiHidden="0" w:uiPriority="68" w:unhideWhenUsed="0"/>
    <w:lsdException w:name="Light Shading Accent 3" w:semiHidden="0" w:uiPriority="69" w:unhideWhenUsed="0"/>
    <w:lsdException w:name="Light List Accent 3" w:semiHidden="0" w:uiPriority="70" w:unhideWhenUsed="0"/>
    <w:lsdException w:name="Light Grid Accent 3" w:semiHidden="0" w:uiPriority="71" w:unhideWhenUsed="0"/>
    <w:lsdException w:name="Medium Shading 1 Accent 3" w:semiHidden="0" w:uiPriority="72" w:unhideWhenUsed="0"/>
    <w:lsdException w:name="Medium Shading 2 Accent 3" w:semiHidden="0" w:uiPriority="73" w:unhideWhenUsed="0"/>
    <w:lsdException w:name="Medium List 1 Accent 3" w:semiHidden="0" w:uiPriority="60" w:unhideWhenUsed="0"/>
    <w:lsdException w:name="Medium List 2 Accent 3" w:semiHidden="0" w:uiPriority="61" w:unhideWhenUsed="0"/>
    <w:lsdException w:name="Medium Grid 1 Accent 3" w:semiHidden="0" w:uiPriority="62" w:unhideWhenUsed="0"/>
    <w:lsdException w:name="Medium Grid 2 Accent 3" w:semiHidden="0" w:uiPriority="63" w:unhideWhenUsed="0"/>
    <w:lsdException w:name="Medium Grid 3 Accent 3" w:semiHidden="0" w:uiPriority="64" w:unhideWhenUsed="0"/>
    <w:lsdException w:name="Dark List Accent 3" w:semiHidden="0" w:uiPriority="65" w:unhideWhenUsed="0"/>
    <w:lsdException w:name="Colorful Shading Accent 3" w:semiHidden="0" w:uiPriority="66" w:unhideWhenUsed="0"/>
    <w:lsdException w:name="Colorful List Accent 3" w:semiHidden="0" w:uiPriority="67" w:unhideWhenUsed="0"/>
    <w:lsdException w:name="Colorful Grid Accent 3" w:semiHidden="0" w:uiPriority="68" w:unhideWhenUsed="0"/>
    <w:lsdException w:name="Light Shading Accent 4" w:semiHidden="0" w:uiPriority="69" w:unhideWhenUsed="0"/>
    <w:lsdException w:name="Light List Accent 4" w:semiHidden="0" w:uiPriority="70" w:unhideWhenUsed="0"/>
    <w:lsdException w:name="Light Grid Accent 4" w:semiHidden="0" w:uiPriority="71" w:unhideWhenUsed="0"/>
    <w:lsdException w:name="Medium Shading 1 Accent 4" w:semiHidden="0" w:uiPriority="72" w:unhideWhenUsed="0"/>
    <w:lsdException w:name="Medium Shading 2 Accent 4" w:semiHidden="0" w:uiPriority="73" w:unhideWhenUsed="0"/>
    <w:lsdException w:name="Medium List 1 Accent 4" w:semiHidden="0" w:uiPriority="60" w:unhideWhenUsed="0"/>
    <w:lsdException w:name="Medium List 2 Accent 4" w:semiHidden="0" w:uiPriority="61" w:unhideWhenUsed="0"/>
    <w:lsdException w:name="Medium Grid 1 Accent 4" w:semiHidden="0" w:uiPriority="62" w:unhideWhenUsed="0"/>
    <w:lsdException w:name="Medium Grid 2 Accent 4" w:semiHidden="0" w:uiPriority="63" w:unhideWhenUsed="0"/>
    <w:lsdException w:name="Medium Grid 3 Accent 4" w:semiHidden="0" w:uiPriority="64" w:unhideWhenUsed="0"/>
    <w:lsdException w:name="Dark List Accent 4" w:semiHidden="0" w:uiPriority="65" w:unhideWhenUsed="0"/>
    <w:lsdException w:name="Colorful Shading Accent 4" w:semiHidden="0" w:uiPriority="66" w:unhideWhenUsed="0"/>
    <w:lsdException w:name="Colorful List Accent 4" w:semiHidden="0" w:uiPriority="67" w:unhideWhenUsed="0"/>
    <w:lsdException w:name="Colorful Grid Accent 4" w:semiHidden="0" w:uiPriority="68" w:unhideWhenUsed="0"/>
    <w:lsdException w:name="Light Shading Accent 5" w:semiHidden="0" w:uiPriority="69" w:unhideWhenUsed="0"/>
    <w:lsdException w:name="Light List Accent 5" w:semiHidden="0" w:uiPriority="70" w:unhideWhenUsed="0"/>
    <w:lsdException w:name="Light Grid Accent 5" w:semiHidden="0" w:uiPriority="71" w:unhideWhenUsed="0"/>
    <w:lsdException w:name="Medium Shading 1 Accent 5" w:semiHidden="0" w:uiPriority="72" w:unhideWhenUsed="0"/>
    <w:lsdException w:name="Medium Shading 2 Accent 5" w:semiHidden="0" w:uiPriority="73" w:unhideWhenUsed="0"/>
    <w:lsdException w:name="Medium List 1 Accent 5" w:semiHidden="0" w:uiPriority="60" w:unhideWhenUsed="0"/>
    <w:lsdException w:name="Medium List 2 Accent 5" w:semiHidden="0" w:uiPriority="61" w:unhideWhenUsed="0"/>
    <w:lsdException w:name="Medium Grid 1 Accent 5" w:semiHidden="0" w:uiPriority="62" w:unhideWhenUsed="0"/>
    <w:lsdException w:name="Medium Grid 2 Accent 5" w:semiHidden="0" w:uiPriority="63" w:unhideWhenUsed="0"/>
    <w:lsdException w:name="Medium Grid 3 Accent 5" w:semiHidden="0" w:uiPriority="64" w:unhideWhenUsed="0"/>
    <w:lsdException w:name="Dark List Accent 5" w:semiHidden="0" w:uiPriority="65" w:unhideWhenUsed="0"/>
    <w:lsdException w:name="Colorful Shading Accent 5" w:semiHidden="0" w:uiPriority="66" w:unhideWhenUsed="0"/>
    <w:lsdException w:name="Colorful List Accent 5" w:semiHidden="0" w:uiPriority="67" w:unhideWhenUsed="0"/>
    <w:lsdException w:name="Colorful Grid Accent 5" w:semiHidden="0" w:uiPriority="68" w:unhideWhenUsed="0"/>
    <w:lsdException w:name="Light Shading Accent 6" w:semiHidden="0" w:uiPriority="69" w:unhideWhenUsed="0"/>
    <w:lsdException w:name="Light List Accent 6" w:semiHidden="0" w:uiPriority="70" w:unhideWhenUsed="0"/>
    <w:lsdException w:name="Light Grid Accent 6" w:semiHidden="0" w:uiPriority="71" w:unhideWhenUsed="0"/>
    <w:lsdException w:name="Medium Shading 1 Accent 6" w:semiHidden="0" w:uiPriority="72" w:unhideWhenUsed="0"/>
    <w:lsdException w:name="Medium Shading 2 Accent 6" w:semiHidden="0" w:uiPriority="73" w:unhideWhenUsed="0"/>
    <w:lsdException w:name="Medium List 1 Accent 6" w:semiHidden="0" w:uiPriority="19" w:unhideWhenUsed="0" w:qFormat="1"/>
    <w:lsdException w:name="Medium List 2 Accent 6" w:semiHidden="0" w:uiPriority="21" w:unhideWhenUsed="0" w:qFormat="1"/>
    <w:lsdException w:name="Medium Grid 1 Accent 6" w:semiHidden="0" w:uiPriority="31" w:unhideWhenUsed="0" w:qFormat="1"/>
    <w:lsdException w:name="Medium Grid 2 Accent 6" w:semiHidden="0" w:uiPriority="32" w:unhideWhenUsed="0" w:qFormat="1"/>
    <w:lsdException w:name="Medium Grid 3 Accent 6" w:semiHidden="0" w:uiPriority="33" w:unhideWhenUsed="0" w:qFormat="1"/>
    <w:lsdException w:name="Dark List Accent 6" w:semiHidden="0" w:uiPriority="37" w:unhideWhenUsed="0"/>
    <w:lsdException w:name="Colorful Shading Accent 6" w:semiHidden="0" w:uiPriority="39" w:unhideWhenUsed="0" w:qFormat="1"/>
    <w:lsdException w:name="Colorful List Accent 6" w:semiHidden="0" w:uiPriority="41" w:unhideWhenUsed="0"/>
    <w:lsdException w:name="Colorful Grid Accent 6" w:semiHidden="0" w:uiPriority="42" w:unhideWhenUsed="0"/>
    <w:lsdException w:name="Subtle Emphasis" w:semiHidden="0" w:uiPriority="43" w:unhideWhenUsed="0"/>
    <w:lsdException w:name="Intense Emphasis" w:semiHidden="0" w:uiPriority="44" w:unhideWhenUsed="0"/>
    <w:lsdException w:name="Subtle Reference" w:semiHidden="0" w:uiPriority="45" w:unhideWhenUsed="0"/>
    <w:lsdException w:name="Intense Reference" w:semiHidden="0" w:uiPriority="40" w:unhideWhenUsed="0"/>
    <w:lsdException w:name="Book Title" w:semiHidden="0" w:uiPriority="46" w:unhideWhenUsed="0"/>
    <w:lsdException w:name="Bibliography" w:uiPriority="47"/>
    <w:lsdException w:name="TOC Heading" w:uiPriority="48"/>
  </w:latentStyles>
  <w:style w:type="paragraph" w:default="1" w:styleId="Normal">
    <w:name w:val="Normal"/>
    <w:qFormat/>
    <w:rsid w:val="003C6763"/>
    <w:pPr>
      <w:spacing w:before="240" w:after="120"/>
      <w:jc w:val="both"/>
    </w:pPr>
    <w:rPr>
      <w:rFonts w:ascii="Times New Roman" w:hAnsi="Times New Roman"/>
      <w:szCs w:val="22"/>
      <w:lang w:eastAsia="en-US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BC15FB"/>
    <w:pPr>
      <w:keepNext/>
      <w:keepLines/>
      <w:numPr>
        <w:numId w:val="10"/>
      </w:numPr>
      <w:spacing w:before="100" w:beforeAutospacing="1" w:after="0"/>
      <w:outlineLvl w:val="0"/>
    </w:pPr>
    <w:rPr>
      <w:rFonts w:ascii="Cambria" w:hAnsi="Cambria"/>
      <w:bCs/>
      <w:caps/>
      <w:color w:val="E36C0A"/>
      <w:szCs w:val="28"/>
    </w:rPr>
  </w:style>
  <w:style w:type="paragraph" w:styleId="Heading2">
    <w:name w:val="heading 2"/>
    <w:basedOn w:val="Normal"/>
    <w:next w:val="Normal"/>
    <w:link w:val="Heading2Char"/>
    <w:uiPriority w:val="9"/>
    <w:qFormat/>
    <w:rsid w:val="00BC15FB"/>
    <w:pPr>
      <w:keepNext/>
      <w:keepLines/>
      <w:numPr>
        <w:ilvl w:val="1"/>
        <w:numId w:val="10"/>
      </w:numPr>
      <w:spacing w:before="200" w:after="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BC15FB"/>
    <w:pPr>
      <w:keepNext/>
      <w:keepLines/>
      <w:numPr>
        <w:ilvl w:val="2"/>
        <w:numId w:val="10"/>
      </w:numPr>
      <w:spacing w:before="200" w:after="0"/>
      <w:outlineLvl w:val="2"/>
    </w:pPr>
    <w:rPr>
      <w:rFonts w:ascii="Cambria" w:hAnsi="Cambria"/>
      <w:b/>
      <w:bCs/>
      <w:color w:val="4F81BD"/>
    </w:rPr>
  </w:style>
  <w:style w:type="paragraph" w:styleId="Heading4">
    <w:name w:val="heading 4"/>
    <w:basedOn w:val="Normal"/>
    <w:next w:val="Normal"/>
    <w:link w:val="Heading4Char"/>
    <w:uiPriority w:val="9"/>
    <w:qFormat/>
    <w:rsid w:val="00BC15FB"/>
    <w:pPr>
      <w:keepNext/>
      <w:keepLines/>
      <w:numPr>
        <w:ilvl w:val="3"/>
        <w:numId w:val="10"/>
      </w:numPr>
      <w:spacing w:before="200" w:after="0"/>
      <w:outlineLvl w:val="3"/>
    </w:pPr>
    <w:rPr>
      <w:rFonts w:ascii="Cambria" w:hAnsi="Cambria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iPriority w:val="9"/>
    <w:qFormat/>
    <w:rsid w:val="00C870EA"/>
    <w:pPr>
      <w:keepNext/>
      <w:keepLines/>
      <w:numPr>
        <w:ilvl w:val="4"/>
        <w:numId w:val="10"/>
      </w:numPr>
      <w:spacing w:before="200" w:after="0"/>
      <w:outlineLvl w:val="4"/>
    </w:pPr>
    <w:rPr>
      <w:rFonts w:ascii="Cambria" w:hAnsi="Cambria"/>
      <w:color w:val="243F60"/>
    </w:rPr>
  </w:style>
  <w:style w:type="paragraph" w:styleId="Heading6">
    <w:name w:val="heading 6"/>
    <w:basedOn w:val="Normal"/>
    <w:next w:val="Normal"/>
    <w:link w:val="Heading6Char"/>
    <w:uiPriority w:val="9"/>
    <w:qFormat/>
    <w:rsid w:val="00C870EA"/>
    <w:pPr>
      <w:keepNext/>
      <w:keepLines/>
      <w:numPr>
        <w:ilvl w:val="5"/>
        <w:numId w:val="10"/>
      </w:numPr>
      <w:spacing w:before="200" w:after="0"/>
      <w:outlineLvl w:val="5"/>
    </w:pPr>
    <w:rPr>
      <w:rFonts w:ascii="Cambria" w:hAnsi="Cambria"/>
      <w:i/>
      <w:iCs/>
      <w:color w:val="243F60"/>
    </w:rPr>
  </w:style>
  <w:style w:type="paragraph" w:styleId="Heading7">
    <w:name w:val="heading 7"/>
    <w:basedOn w:val="Normal"/>
    <w:next w:val="Normal"/>
    <w:link w:val="Heading7Char"/>
    <w:uiPriority w:val="9"/>
    <w:qFormat/>
    <w:rsid w:val="00C870EA"/>
    <w:pPr>
      <w:keepNext/>
      <w:keepLines/>
      <w:numPr>
        <w:ilvl w:val="6"/>
        <w:numId w:val="10"/>
      </w:numPr>
      <w:spacing w:before="200" w:after="0"/>
      <w:outlineLvl w:val="6"/>
    </w:pPr>
    <w:rPr>
      <w:rFonts w:ascii="Cambria" w:hAnsi="Cambria"/>
      <w:i/>
      <w:iCs/>
      <w:color w:val="404040"/>
    </w:rPr>
  </w:style>
  <w:style w:type="paragraph" w:styleId="Heading8">
    <w:name w:val="heading 8"/>
    <w:basedOn w:val="Normal"/>
    <w:next w:val="Normal"/>
    <w:link w:val="Heading8Char"/>
    <w:uiPriority w:val="9"/>
    <w:qFormat/>
    <w:rsid w:val="00C870EA"/>
    <w:pPr>
      <w:keepNext/>
      <w:keepLines/>
      <w:numPr>
        <w:ilvl w:val="7"/>
        <w:numId w:val="10"/>
      </w:numPr>
      <w:spacing w:before="200" w:after="0"/>
      <w:outlineLvl w:val="7"/>
    </w:pPr>
    <w:rPr>
      <w:rFonts w:ascii="Cambria" w:hAnsi="Cambria"/>
      <w:color w:val="404040"/>
      <w:szCs w:val="20"/>
    </w:rPr>
  </w:style>
  <w:style w:type="paragraph" w:styleId="Heading9">
    <w:name w:val="heading 9"/>
    <w:basedOn w:val="Normal"/>
    <w:next w:val="Normal"/>
    <w:link w:val="Heading9Char"/>
    <w:uiPriority w:val="9"/>
    <w:qFormat/>
    <w:rsid w:val="00C870EA"/>
    <w:pPr>
      <w:keepNext/>
      <w:keepLines/>
      <w:numPr>
        <w:ilvl w:val="8"/>
        <w:numId w:val="10"/>
      </w:numPr>
      <w:spacing w:before="200" w:after="0"/>
      <w:outlineLvl w:val="8"/>
    </w:pPr>
    <w:rPr>
      <w:rFonts w:ascii="Cambria" w:hAnsi="Cambria"/>
      <w:i/>
      <w:iCs/>
      <w:color w:val="40404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BC15FB"/>
    <w:rPr>
      <w:rFonts w:ascii="Cambria" w:eastAsia="SimSun" w:hAnsi="Cambria" w:cs="Times New Roman"/>
      <w:bCs/>
      <w:caps/>
      <w:color w:val="E36C0A"/>
      <w:sz w:val="20"/>
      <w:szCs w:val="28"/>
    </w:rPr>
  </w:style>
  <w:style w:type="character" w:customStyle="1" w:styleId="Heading2Char">
    <w:name w:val="Heading 2 Char"/>
    <w:link w:val="Heading2"/>
    <w:uiPriority w:val="9"/>
    <w:rsid w:val="00BC15FB"/>
    <w:rPr>
      <w:rFonts w:ascii="Cambria" w:eastAsia="SimSun" w:hAnsi="Cambria" w:cs="Times New Roman"/>
      <w:b/>
      <w:bCs/>
      <w:color w:val="4F81BD"/>
      <w:sz w:val="26"/>
      <w:szCs w:val="26"/>
    </w:rPr>
  </w:style>
  <w:style w:type="paragraph" w:customStyle="1" w:styleId="Default">
    <w:name w:val="Default"/>
    <w:rsid w:val="003F6B0F"/>
    <w:pPr>
      <w:autoSpaceDE w:val="0"/>
      <w:autoSpaceDN w:val="0"/>
      <w:adjustRightInd w:val="0"/>
    </w:pPr>
    <w:rPr>
      <w:rFonts w:ascii="Code" w:hAnsi="Code" w:cs="Code"/>
      <w:color w:val="000000"/>
      <w:sz w:val="24"/>
      <w:szCs w:val="24"/>
      <w:lang w:val="be-BY" w:eastAsia="en-US"/>
    </w:rPr>
  </w:style>
  <w:style w:type="character" w:customStyle="1" w:styleId="MTConvertedEquation">
    <w:name w:val="MTConvertedEquation"/>
    <w:rsid w:val="003F6B0F"/>
    <w:rPr>
      <w:rFonts w:ascii="Cambria Math" w:eastAsia="SimSun" w:hAnsi="Cambria Math" w:cs="Times New Roman"/>
      <w:iCs/>
      <w:color w:val="000000"/>
    </w:rPr>
  </w:style>
  <w:style w:type="character" w:customStyle="1" w:styleId="MTEquationSection">
    <w:name w:val="MTEquationSection"/>
    <w:rsid w:val="003F6B0F"/>
    <w:rPr>
      <w:rFonts w:ascii="Times New Roman" w:hAnsi="Times New Roman" w:cs="Times New Roman"/>
      <w:vanish/>
      <w:color w:val="FF0000"/>
      <w:sz w:val="22"/>
      <w:szCs w:val="22"/>
    </w:rPr>
  </w:style>
  <w:style w:type="paragraph" w:customStyle="1" w:styleId="MTDisplayEquation">
    <w:name w:val="MTDisplayEquation"/>
    <w:basedOn w:val="Normal"/>
    <w:next w:val="Normal"/>
    <w:link w:val="MTDisplayEquationChar"/>
    <w:rsid w:val="003F6B0F"/>
    <w:pPr>
      <w:tabs>
        <w:tab w:val="center" w:pos="4680"/>
        <w:tab w:val="right" w:pos="9360"/>
      </w:tabs>
      <w:autoSpaceDE w:val="0"/>
      <w:autoSpaceDN w:val="0"/>
      <w:adjustRightInd w:val="0"/>
      <w:jc w:val="right"/>
    </w:pPr>
    <w:rPr>
      <w:color w:val="000000"/>
    </w:rPr>
  </w:style>
  <w:style w:type="character" w:customStyle="1" w:styleId="MTDisplayEquationChar">
    <w:name w:val="MTDisplayEquation Char"/>
    <w:link w:val="MTDisplayEquation"/>
    <w:rsid w:val="003F6B0F"/>
    <w:rPr>
      <w:rFonts w:cs="Times New Roman"/>
      <w:color w:val="000000"/>
      <w:sz w:val="22"/>
    </w:rPr>
  </w:style>
  <w:style w:type="character" w:customStyle="1" w:styleId="Heading3Char">
    <w:name w:val="Heading 3 Char"/>
    <w:link w:val="Heading3"/>
    <w:uiPriority w:val="9"/>
    <w:semiHidden/>
    <w:rsid w:val="00BC15FB"/>
    <w:rPr>
      <w:rFonts w:ascii="Cambria" w:eastAsia="SimSun" w:hAnsi="Cambria" w:cs="Times New Roman"/>
      <w:b/>
      <w:bCs/>
      <w:color w:val="4F81BD"/>
      <w:sz w:val="20"/>
      <w:szCs w:val="22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BC15FB"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BC15FB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BC15FB"/>
    <w:pPr>
      <w:spacing w:after="100"/>
      <w:ind w:left="440"/>
    </w:pPr>
  </w:style>
  <w:style w:type="paragraph" w:styleId="Header">
    <w:name w:val="header"/>
    <w:basedOn w:val="Normal"/>
    <w:link w:val="HeaderChar"/>
    <w:uiPriority w:val="99"/>
    <w:unhideWhenUsed/>
    <w:rsid w:val="00BC15FB"/>
    <w:pPr>
      <w:tabs>
        <w:tab w:val="center" w:pos="4680"/>
        <w:tab w:val="right" w:pos="9360"/>
      </w:tabs>
      <w:spacing w:before="0" w:after="0"/>
    </w:pPr>
  </w:style>
  <w:style w:type="character" w:customStyle="1" w:styleId="HeaderChar">
    <w:name w:val="Header Char"/>
    <w:link w:val="Header"/>
    <w:uiPriority w:val="99"/>
    <w:rsid w:val="00BC15FB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BC15FB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link w:val="Footer"/>
    <w:uiPriority w:val="99"/>
    <w:rsid w:val="00BC15FB"/>
    <w:rPr>
      <w:sz w:val="22"/>
      <w:szCs w:val="22"/>
    </w:rPr>
  </w:style>
  <w:style w:type="paragraph" w:styleId="Title">
    <w:name w:val="Title"/>
    <w:basedOn w:val="Normal"/>
    <w:next w:val="Normal"/>
    <w:link w:val="TitleChar"/>
    <w:uiPriority w:val="10"/>
    <w:qFormat/>
    <w:rsid w:val="00BC15FB"/>
    <w:pPr>
      <w:pBdr>
        <w:bottom w:val="single" w:sz="8" w:space="4" w:color="4F81BD"/>
      </w:pBdr>
      <w:spacing w:before="0" w:after="300"/>
      <w:contextualSpacing/>
    </w:pPr>
    <w:rPr>
      <w:rFonts w:ascii="Cambria" w:hAnsi="Cambria"/>
      <w:color w:val="17365D"/>
      <w:spacing w:val="5"/>
      <w:kern w:val="28"/>
      <w:sz w:val="52"/>
      <w:szCs w:val="52"/>
    </w:rPr>
  </w:style>
  <w:style w:type="character" w:customStyle="1" w:styleId="TitleChar">
    <w:name w:val="Title Char"/>
    <w:link w:val="Title"/>
    <w:uiPriority w:val="10"/>
    <w:rsid w:val="00BC15FB"/>
    <w:rPr>
      <w:rFonts w:ascii="Cambria" w:eastAsia="SimSun" w:hAnsi="Cambria" w:cs="Times New Roman"/>
      <w:color w:val="17365D"/>
      <w:spacing w:val="5"/>
      <w:kern w:val="28"/>
      <w:sz w:val="52"/>
      <w:szCs w:val="52"/>
    </w:rPr>
  </w:style>
  <w:style w:type="character" w:styleId="Hyperlink">
    <w:name w:val="Hyperlink"/>
    <w:uiPriority w:val="99"/>
    <w:unhideWhenUsed/>
    <w:rsid w:val="00BC15FB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C15FB"/>
    <w:pPr>
      <w:spacing w:before="0" w:after="0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BC15FB"/>
    <w:rPr>
      <w:rFonts w:ascii="Lucida Grande" w:hAnsi="Lucida Grande" w:cs="Lucida Grande"/>
      <w:sz w:val="18"/>
      <w:szCs w:val="18"/>
    </w:rPr>
  </w:style>
  <w:style w:type="table" w:styleId="TableGrid">
    <w:name w:val="Table Grid"/>
    <w:basedOn w:val="TableNormal"/>
    <w:uiPriority w:val="39"/>
    <w:rsid w:val="003F6B0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-11">
    <w:name w:val="彩色列表 - 着色 11"/>
    <w:basedOn w:val="Normal"/>
    <w:uiPriority w:val="34"/>
    <w:qFormat/>
    <w:rsid w:val="00BC15FB"/>
    <w:pPr>
      <w:ind w:left="720"/>
      <w:contextualSpacing/>
    </w:pPr>
  </w:style>
  <w:style w:type="paragraph" w:customStyle="1" w:styleId="31">
    <w:name w:val="网格表 31"/>
    <w:basedOn w:val="Heading1"/>
    <w:next w:val="Normal"/>
    <w:uiPriority w:val="39"/>
    <w:semiHidden/>
    <w:unhideWhenUsed/>
    <w:qFormat/>
    <w:rsid w:val="00BC15FB"/>
    <w:pPr>
      <w:spacing w:before="480" w:beforeAutospacing="0"/>
      <w:outlineLvl w:val="9"/>
    </w:pPr>
    <w:rPr>
      <w:b/>
      <w:caps w:val="0"/>
      <w:color w:val="365F91"/>
      <w:sz w:val="28"/>
    </w:rPr>
  </w:style>
  <w:style w:type="table" w:customStyle="1" w:styleId="LightShading1">
    <w:name w:val="Light Shading1"/>
    <w:basedOn w:val="TableNormal"/>
    <w:uiPriority w:val="60"/>
    <w:rsid w:val="003F6B0F"/>
    <w:rPr>
      <w:color w:val="00000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character" w:customStyle="1" w:styleId="Heading4Char">
    <w:name w:val="Heading 4 Char"/>
    <w:link w:val="Heading4"/>
    <w:uiPriority w:val="9"/>
    <w:rsid w:val="00BC15FB"/>
    <w:rPr>
      <w:rFonts w:ascii="Cambria" w:eastAsia="SimSun" w:hAnsi="Cambria" w:cs="Times New Roman"/>
      <w:b/>
      <w:bCs/>
      <w:i/>
      <w:iCs/>
      <w:color w:val="4F81BD"/>
      <w:sz w:val="20"/>
      <w:szCs w:val="22"/>
    </w:rPr>
  </w:style>
  <w:style w:type="character" w:styleId="FollowedHyperlink">
    <w:name w:val="FollowedHyperlink"/>
    <w:uiPriority w:val="99"/>
    <w:semiHidden/>
    <w:unhideWhenUsed/>
    <w:rsid w:val="00BC15FB"/>
    <w:rPr>
      <w:color w:val="800080"/>
      <w:u w:val="single"/>
    </w:rPr>
  </w:style>
  <w:style w:type="paragraph" w:styleId="NormalWeb">
    <w:name w:val="Normal (Web)"/>
    <w:basedOn w:val="Normal"/>
    <w:uiPriority w:val="99"/>
    <w:semiHidden/>
    <w:unhideWhenUsed/>
    <w:rsid w:val="00BC15FB"/>
    <w:pPr>
      <w:spacing w:before="100" w:beforeAutospacing="1" w:after="100" w:afterAutospacing="1"/>
      <w:jc w:val="left"/>
    </w:pPr>
    <w:rPr>
      <w:rFonts w:ascii="Times" w:hAnsi="Times"/>
      <w:szCs w:val="20"/>
    </w:rPr>
  </w:style>
  <w:style w:type="character" w:customStyle="1" w:styleId="Heading5Char">
    <w:name w:val="Heading 5 Char"/>
    <w:link w:val="Heading5"/>
    <w:uiPriority w:val="9"/>
    <w:semiHidden/>
    <w:rsid w:val="00C870EA"/>
    <w:rPr>
      <w:rFonts w:ascii="Cambria" w:eastAsia="SimSun" w:hAnsi="Cambria" w:cs="Times New Roman"/>
      <w:color w:val="243F60"/>
      <w:sz w:val="20"/>
      <w:szCs w:val="22"/>
    </w:rPr>
  </w:style>
  <w:style w:type="character" w:customStyle="1" w:styleId="Heading6Char">
    <w:name w:val="Heading 6 Char"/>
    <w:link w:val="Heading6"/>
    <w:uiPriority w:val="9"/>
    <w:semiHidden/>
    <w:rsid w:val="00C870EA"/>
    <w:rPr>
      <w:rFonts w:ascii="Cambria" w:eastAsia="SimSun" w:hAnsi="Cambria" w:cs="Times New Roman"/>
      <w:i/>
      <w:iCs/>
      <w:color w:val="243F60"/>
      <w:sz w:val="20"/>
      <w:szCs w:val="22"/>
    </w:rPr>
  </w:style>
  <w:style w:type="character" w:customStyle="1" w:styleId="Heading7Char">
    <w:name w:val="Heading 7 Char"/>
    <w:link w:val="Heading7"/>
    <w:uiPriority w:val="9"/>
    <w:semiHidden/>
    <w:rsid w:val="00C870EA"/>
    <w:rPr>
      <w:rFonts w:ascii="Cambria" w:eastAsia="SimSun" w:hAnsi="Cambria" w:cs="Times New Roman"/>
      <w:i/>
      <w:iCs/>
      <w:color w:val="404040"/>
      <w:sz w:val="20"/>
      <w:szCs w:val="22"/>
    </w:rPr>
  </w:style>
  <w:style w:type="character" w:customStyle="1" w:styleId="Heading8Char">
    <w:name w:val="Heading 8 Char"/>
    <w:link w:val="Heading8"/>
    <w:uiPriority w:val="9"/>
    <w:semiHidden/>
    <w:rsid w:val="00C870EA"/>
    <w:rPr>
      <w:rFonts w:ascii="Cambria" w:eastAsia="SimSun" w:hAnsi="Cambria" w:cs="Times New Roman"/>
      <w:color w:val="404040"/>
      <w:sz w:val="20"/>
      <w:szCs w:val="20"/>
    </w:rPr>
  </w:style>
  <w:style w:type="character" w:customStyle="1" w:styleId="Heading9Char">
    <w:name w:val="Heading 9 Char"/>
    <w:link w:val="Heading9"/>
    <w:uiPriority w:val="9"/>
    <w:semiHidden/>
    <w:rsid w:val="00C870EA"/>
    <w:rPr>
      <w:rFonts w:ascii="Cambria" w:eastAsia="SimSun" w:hAnsi="Cambria" w:cs="Times New Roman"/>
      <w:i/>
      <w:iCs/>
      <w:color w:val="404040"/>
      <w:sz w:val="20"/>
      <w:szCs w:val="20"/>
    </w:rPr>
  </w:style>
  <w:style w:type="table" w:styleId="DarkList">
    <w:name w:val="Dark List"/>
    <w:basedOn w:val="TableNormal"/>
    <w:uiPriority w:val="61"/>
    <w:rsid w:val="008F167A"/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paragraph" w:customStyle="1" w:styleId="EndNoteBibliographyTitle">
    <w:name w:val="EndNote Bibliography Title"/>
    <w:basedOn w:val="Normal"/>
    <w:link w:val="EndNoteBibliographyTitleChar"/>
    <w:rsid w:val="0067475E"/>
    <w:pPr>
      <w:spacing w:after="0"/>
      <w:jc w:val="center"/>
    </w:pPr>
    <w:rPr>
      <w:rFonts w:ascii="Calibri" w:hAnsi="Calibri"/>
      <w:noProof/>
      <w:sz w:val="22"/>
    </w:rPr>
  </w:style>
  <w:style w:type="character" w:customStyle="1" w:styleId="EndNoteBibliographyTitleChar">
    <w:name w:val="EndNote Bibliography Title Char"/>
    <w:link w:val="EndNoteBibliographyTitle"/>
    <w:rsid w:val="0067475E"/>
    <w:rPr>
      <w:noProof/>
      <w:sz w:val="22"/>
      <w:szCs w:val="22"/>
      <w:lang w:eastAsia="en-US"/>
    </w:rPr>
  </w:style>
  <w:style w:type="paragraph" w:customStyle="1" w:styleId="EndNoteBibliography">
    <w:name w:val="EndNote Bibliography"/>
    <w:basedOn w:val="Normal"/>
    <w:link w:val="EndNoteBibliographyChar"/>
    <w:rsid w:val="0067475E"/>
    <w:rPr>
      <w:rFonts w:ascii="Calibri" w:hAnsi="Calibri"/>
      <w:noProof/>
      <w:sz w:val="22"/>
    </w:rPr>
  </w:style>
  <w:style w:type="character" w:customStyle="1" w:styleId="EndNoteBibliographyChar">
    <w:name w:val="EndNote Bibliography Char"/>
    <w:link w:val="EndNoteBibliography"/>
    <w:rsid w:val="0067475E"/>
    <w:rPr>
      <w:noProof/>
      <w:sz w:val="22"/>
      <w:szCs w:val="22"/>
      <w:lang w:eastAsia="en-US"/>
    </w:rPr>
  </w:style>
  <w:style w:type="paragraph" w:customStyle="1" w:styleId="RefHead">
    <w:name w:val="Ref Head"/>
    <w:basedOn w:val="Normal"/>
    <w:rsid w:val="00F53513"/>
    <w:pPr>
      <w:spacing w:before="360" w:after="50" w:line="240" w:lineRule="exact"/>
      <w:jc w:val="left"/>
      <w:outlineLvl w:val="0"/>
    </w:pPr>
    <w:rPr>
      <w:rFonts w:ascii="Helvetica" w:hAnsi="Helvetica"/>
      <w:b/>
      <w:szCs w:val="20"/>
    </w:rPr>
  </w:style>
  <w:style w:type="character" w:styleId="PageNumber">
    <w:name w:val="page number"/>
    <w:uiPriority w:val="99"/>
    <w:semiHidden/>
    <w:unhideWhenUsed/>
    <w:rsid w:val="00E050FF"/>
  </w:style>
  <w:style w:type="character" w:styleId="CommentReference">
    <w:name w:val="annotation reference"/>
    <w:uiPriority w:val="99"/>
    <w:semiHidden/>
    <w:unhideWhenUsed/>
    <w:rsid w:val="003A20C3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A20C3"/>
    <w:rPr>
      <w:sz w:val="24"/>
      <w:szCs w:val="24"/>
    </w:rPr>
  </w:style>
  <w:style w:type="character" w:customStyle="1" w:styleId="CommentTextChar">
    <w:name w:val="Comment Text Char"/>
    <w:link w:val="CommentText"/>
    <w:uiPriority w:val="99"/>
    <w:semiHidden/>
    <w:rsid w:val="003A20C3"/>
    <w:rPr>
      <w:rFonts w:ascii="Times New Roman" w:hAnsi="Times New Roman"/>
      <w:sz w:val="24"/>
      <w:szCs w:val="24"/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A20C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uiPriority w:val="99"/>
    <w:semiHidden/>
    <w:rsid w:val="003A20C3"/>
    <w:rPr>
      <w:rFonts w:ascii="Times New Roman" w:hAnsi="Times New Roman"/>
      <w:b/>
      <w:bCs/>
      <w:sz w:val="24"/>
      <w:szCs w:val="24"/>
      <w:lang w:eastAsia="en-US"/>
    </w:rPr>
  </w:style>
  <w:style w:type="paragraph" w:customStyle="1" w:styleId="-110">
    <w:name w:val="彩色底纹 - 着色 11"/>
    <w:hidden/>
    <w:uiPriority w:val="71"/>
    <w:unhideWhenUsed/>
    <w:rsid w:val="00F961A5"/>
    <w:rPr>
      <w:rFonts w:ascii="Times New Roman" w:hAnsi="Times New Roman"/>
      <w:szCs w:val="22"/>
      <w:lang w:eastAsia="en-US"/>
    </w:rPr>
  </w:style>
  <w:style w:type="paragraph" w:styleId="Revision">
    <w:name w:val="Revision"/>
    <w:hidden/>
    <w:uiPriority w:val="99"/>
    <w:semiHidden/>
    <w:rsid w:val="005566DD"/>
    <w:rPr>
      <w:rFonts w:ascii="Times New Roman" w:hAnsi="Times New Roman"/>
      <w:szCs w:val="22"/>
      <w:lang w:eastAsia="en-US"/>
    </w:rPr>
  </w:style>
  <w:style w:type="paragraph" w:customStyle="1" w:styleId="para-first">
    <w:name w:val="para-first"/>
    <w:basedOn w:val="Normal"/>
    <w:link w:val="para-firstChar"/>
    <w:qFormat/>
    <w:rsid w:val="00DD15FC"/>
    <w:pPr>
      <w:spacing w:before="0" w:after="0" w:line="220" w:lineRule="exact"/>
    </w:pPr>
    <w:rPr>
      <w:sz w:val="16"/>
      <w:szCs w:val="16"/>
    </w:rPr>
  </w:style>
  <w:style w:type="character" w:customStyle="1" w:styleId="para-firstChar">
    <w:name w:val="para-first Char"/>
    <w:link w:val="para-first"/>
    <w:rsid w:val="00DD15FC"/>
    <w:rPr>
      <w:rFonts w:ascii="Times New Roman" w:hAnsi="Times New Roman"/>
      <w:sz w:val="16"/>
      <w:szCs w:val="16"/>
      <w:lang w:eastAsia="en-US"/>
    </w:rPr>
  </w:style>
  <w:style w:type="paragraph" w:styleId="ListParagraph">
    <w:name w:val="List Paragraph"/>
    <w:basedOn w:val="Normal"/>
    <w:uiPriority w:val="72"/>
    <w:rsid w:val="00E445FD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iPriority="67" w:unhideWhenUsed="0"/>
    <w:lsdException w:name="No Spacing" w:semiHidden="0" w:uiPriority="68" w:unhideWhenUsed="0"/>
    <w:lsdException w:name="Light Shading" w:semiHidden="0" w:uiPriority="69" w:unhideWhenUsed="0"/>
    <w:lsdException w:name="Light List" w:semiHidden="0" w:uiPriority="70" w:unhideWhenUsed="0"/>
    <w:lsdException w:name="Light Grid" w:semiHidden="0" w:uiPriority="71" w:unhideWhenUsed="0"/>
    <w:lsdException w:name="Medium Shading 1" w:semiHidden="0" w:uiPriority="72" w:unhideWhenUsed="0"/>
    <w:lsdException w:name="Medium Shading 2" w:semiHidden="0" w:uiPriority="73" w:unhideWhenUsed="0"/>
    <w:lsdException w:name="Medium List 1" w:semiHidden="0" w:uiPriority="60" w:unhideWhenUsed="0"/>
    <w:lsdException w:name="Medium List 2" w:semiHidden="0" w:uiPriority="61" w:unhideWhenUsed="0"/>
    <w:lsdException w:name="Medium Grid 1" w:semiHidden="0" w:uiPriority="62" w:unhideWhenUsed="0"/>
    <w:lsdException w:name="Medium Grid 2" w:semiHidden="0" w:uiPriority="63" w:unhideWhenUsed="0"/>
    <w:lsdException w:name="Medium Grid 3" w:semiHidden="0" w:uiPriority="64" w:unhideWhenUsed="0"/>
    <w:lsdException w:name="Dark List" w:semiHidden="0" w:uiPriority="65" w:unhideWhenUsed="0"/>
    <w:lsdException w:name="Colorful Shading" w:semiHidden="0" w:unhideWhenUsed="0"/>
    <w:lsdException w:name="Colorful List" w:semiHidden="0" w:uiPriority="34" w:unhideWhenUsed="0" w:qFormat="1"/>
    <w:lsdException w:name="Colorful Grid" w:semiHidden="0" w:uiPriority="29" w:unhideWhenUsed="0" w:qFormat="1"/>
    <w:lsdException w:name="Light Shading Accent 1" w:semiHidden="0" w:uiPriority="30" w:unhideWhenUsed="0" w:qFormat="1"/>
    <w:lsdException w:name="Light List Accent 1" w:semiHidden="0" w:uiPriority="66" w:unhideWhenUsed="0"/>
    <w:lsdException w:name="Light Grid Accent 1" w:semiHidden="0" w:uiPriority="67" w:unhideWhenUsed="0"/>
    <w:lsdException w:name="Medium Shading 1 Accent 1" w:semiHidden="0" w:uiPriority="68" w:unhideWhenUsed="0"/>
    <w:lsdException w:name="Medium Shading 2 Accent 1" w:semiHidden="0" w:uiPriority="69" w:unhideWhenUsed="0"/>
    <w:lsdException w:name="Medium List 1 Accent 1" w:semiHidden="0" w:uiPriority="70" w:unhideWhenUsed="0"/>
    <w:lsdException w:name="Revision" w:uiPriority="71" w:unhideWhenUsed="0"/>
    <w:lsdException w:name="List Paragraph" w:semiHidden="0" w:uiPriority="72" w:unhideWhenUsed="0"/>
    <w:lsdException w:name="Quote" w:semiHidden="0" w:uiPriority="73" w:unhideWhenUsed="0"/>
    <w:lsdException w:name="Intense Quote" w:semiHidden="0" w:uiPriority="60" w:unhideWhenUsed="0"/>
    <w:lsdException w:name="Medium List 2 Accent 1" w:semiHidden="0" w:uiPriority="61" w:unhideWhenUsed="0"/>
    <w:lsdException w:name="Medium Grid 1 Accent 1" w:semiHidden="0" w:uiPriority="62" w:unhideWhenUsed="0"/>
    <w:lsdException w:name="Medium Grid 2 Accent 1" w:semiHidden="0" w:uiPriority="63" w:unhideWhenUsed="0"/>
    <w:lsdException w:name="Medium Grid 3 Accent 1" w:semiHidden="0" w:uiPriority="64" w:unhideWhenUsed="0"/>
    <w:lsdException w:name="Dark List Accent 1" w:semiHidden="0" w:uiPriority="65" w:unhideWhenUsed="0"/>
    <w:lsdException w:name="Colorful Shading Accent 1" w:semiHidden="0" w:uiPriority="66" w:unhideWhenUsed="0"/>
    <w:lsdException w:name="Colorful List Accent 1" w:semiHidden="0" w:uiPriority="67" w:unhideWhenUsed="0"/>
    <w:lsdException w:name="Colorful Grid Accent 1" w:semiHidden="0" w:uiPriority="68" w:unhideWhenUsed="0"/>
    <w:lsdException w:name="Light Shading Accent 2" w:semiHidden="0" w:uiPriority="69" w:unhideWhenUsed="0"/>
    <w:lsdException w:name="Light List Accent 2" w:semiHidden="0" w:uiPriority="70" w:unhideWhenUsed="0"/>
    <w:lsdException w:name="Light Grid Accent 2" w:semiHidden="0" w:uiPriority="71" w:unhideWhenUsed="0"/>
    <w:lsdException w:name="Medium Shading 1 Accent 2" w:semiHidden="0" w:uiPriority="72" w:unhideWhenUsed="0"/>
    <w:lsdException w:name="Medium Shading 2 Accent 2" w:semiHidden="0" w:uiPriority="73" w:unhideWhenUsed="0"/>
    <w:lsdException w:name="Medium List 1 Accent 2" w:semiHidden="0" w:uiPriority="60" w:unhideWhenUsed="0"/>
    <w:lsdException w:name="Medium List 2 Accent 2" w:semiHidden="0" w:uiPriority="61" w:unhideWhenUsed="0"/>
    <w:lsdException w:name="Medium Grid 1 Accent 2" w:semiHidden="0" w:uiPriority="62" w:unhideWhenUsed="0"/>
    <w:lsdException w:name="Medium Grid 2 Accent 2" w:semiHidden="0" w:uiPriority="63" w:unhideWhenUsed="0"/>
    <w:lsdException w:name="Medium Grid 3 Accent 2" w:semiHidden="0" w:uiPriority="64" w:unhideWhenUsed="0"/>
    <w:lsdException w:name="Dark List Accent 2" w:semiHidden="0" w:uiPriority="65" w:unhideWhenUsed="0"/>
    <w:lsdException w:name="Colorful Shading Accent 2" w:semiHidden="0" w:uiPriority="66" w:unhideWhenUsed="0"/>
    <w:lsdException w:name="Colorful List Accent 2" w:semiHidden="0" w:uiPriority="67" w:unhideWhenUsed="0"/>
    <w:lsdException w:name="Colorful Grid Accent 2" w:semiHidden="0" w:uiPriority="68" w:unhideWhenUsed="0"/>
    <w:lsdException w:name="Light Shading Accent 3" w:semiHidden="0" w:uiPriority="69" w:unhideWhenUsed="0"/>
    <w:lsdException w:name="Light List Accent 3" w:semiHidden="0" w:uiPriority="70" w:unhideWhenUsed="0"/>
    <w:lsdException w:name="Light Grid Accent 3" w:semiHidden="0" w:uiPriority="71" w:unhideWhenUsed="0"/>
    <w:lsdException w:name="Medium Shading 1 Accent 3" w:semiHidden="0" w:uiPriority="72" w:unhideWhenUsed="0"/>
    <w:lsdException w:name="Medium Shading 2 Accent 3" w:semiHidden="0" w:uiPriority="73" w:unhideWhenUsed="0"/>
    <w:lsdException w:name="Medium List 1 Accent 3" w:semiHidden="0" w:uiPriority="60" w:unhideWhenUsed="0"/>
    <w:lsdException w:name="Medium List 2 Accent 3" w:semiHidden="0" w:uiPriority="61" w:unhideWhenUsed="0"/>
    <w:lsdException w:name="Medium Grid 1 Accent 3" w:semiHidden="0" w:uiPriority="62" w:unhideWhenUsed="0"/>
    <w:lsdException w:name="Medium Grid 2 Accent 3" w:semiHidden="0" w:uiPriority="63" w:unhideWhenUsed="0"/>
    <w:lsdException w:name="Medium Grid 3 Accent 3" w:semiHidden="0" w:uiPriority="64" w:unhideWhenUsed="0"/>
    <w:lsdException w:name="Dark List Accent 3" w:semiHidden="0" w:uiPriority="65" w:unhideWhenUsed="0"/>
    <w:lsdException w:name="Colorful Shading Accent 3" w:semiHidden="0" w:uiPriority="66" w:unhideWhenUsed="0"/>
    <w:lsdException w:name="Colorful List Accent 3" w:semiHidden="0" w:uiPriority="67" w:unhideWhenUsed="0"/>
    <w:lsdException w:name="Colorful Grid Accent 3" w:semiHidden="0" w:uiPriority="68" w:unhideWhenUsed="0"/>
    <w:lsdException w:name="Light Shading Accent 4" w:semiHidden="0" w:uiPriority="69" w:unhideWhenUsed="0"/>
    <w:lsdException w:name="Light List Accent 4" w:semiHidden="0" w:uiPriority="70" w:unhideWhenUsed="0"/>
    <w:lsdException w:name="Light Grid Accent 4" w:semiHidden="0" w:uiPriority="71" w:unhideWhenUsed="0"/>
    <w:lsdException w:name="Medium Shading 1 Accent 4" w:semiHidden="0" w:uiPriority="72" w:unhideWhenUsed="0"/>
    <w:lsdException w:name="Medium Shading 2 Accent 4" w:semiHidden="0" w:uiPriority="73" w:unhideWhenUsed="0"/>
    <w:lsdException w:name="Medium List 1 Accent 4" w:semiHidden="0" w:uiPriority="60" w:unhideWhenUsed="0"/>
    <w:lsdException w:name="Medium List 2 Accent 4" w:semiHidden="0" w:uiPriority="61" w:unhideWhenUsed="0"/>
    <w:lsdException w:name="Medium Grid 1 Accent 4" w:semiHidden="0" w:uiPriority="62" w:unhideWhenUsed="0"/>
    <w:lsdException w:name="Medium Grid 2 Accent 4" w:semiHidden="0" w:uiPriority="63" w:unhideWhenUsed="0"/>
    <w:lsdException w:name="Medium Grid 3 Accent 4" w:semiHidden="0" w:uiPriority="64" w:unhideWhenUsed="0"/>
    <w:lsdException w:name="Dark List Accent 4" w:semiHidden="0" w:uiPriority="65" w:unhideWhenUsed="0"/>
    <w:lsdException w:name="Colorful Shading Accent 4" w:semiHidden="0" w:uiPriority="66" w:unhideWhenUsed="0"/>
    <w:lsdException w:name="Colorful List Accent 4" w:semiHidden="0" w:uiPriority="67" w:unhideWhenUsed="0"/>
    <w:lsdException w:name="Colorful Grid Accent 4" w:semiHidden="0" w:uiPriority="68" w:unhideWhenUsed="0"/>
    <w:lsdException w:name="Light Shading Accent 5" w:semiHidden="0" w:uiPriority="69" w:unhideWhenUsed="0"/>
    <w:lsdException w:name="Light List Accent 5" w:semiHidden="0" w:uiPriority="70" w:unhideWhenUsed="0"/>
    <w:lsdException w:name="Light Grid Accent 5" w:semiHidden="0" w:uiPriority="71" w:unhideWhenUsed="0"/>
    <w:lsdException w:name="Medium Shading 1 Accent 5" w:semiHidden="0" w:uiPriority="72" w:unhideWhenUsed="0"/>
    <w:lsdException w:name="Medium Shading 2 Accent 5" w:semiHidden="0" w:uiPriority="73" w:unhideWhenUsed="0"/>
    <w:lsdException w:name="Medium List 1 Accent 5" w:semiHidden="0" w:uiPriority="60" w:unhideWhenUsed="0"/>
    <w:lsdException w:name="Medium List 2 Accent 5" w:semiHidden="0" w:uiPriority="61" w:unhideWhenUsed="0"/>
    <w:lsdException w:name="Medium Grid 1 Accent 5" w:semiHidden="0" w:uiPriority="62" w:unhideWhenUsed="0"/>
    <w:lsdException w:name="Medium Grid 2 Accent 5" w:semiHidden="0" w:uiPriority="63" w:unhideWhenUsed="0"/>
    <w:lsdException w:name="Medium Grid 3 Accent 5" w:semiHidden="0" w:uiPriority="64" w:unhideWhenUsed="0"/>
    <w:lsdException w:name="Dark List Accent 5" w:semiHidden="0" w:uiPriority="65" w:unhideWhenUsed="0"/>
    <w:lsdException w:name="Colorful Shading Accent 5" w:semiHidden="0" w:uiPriority="66" w:unhideWhenUsed="0"/>
    <w:lsdException w:name="Colorful List Accent 5" w:semiHidden="0" w:uiPriority="67" w:unhideWhenUsed="0"/>
    <w:lsdException w:name="Colorful Grid Accent 5" w:semiHidden="0" w:uiPriority="68" w:unhideWhenUsed="0"/>
    <w:lsdException w:name="Light Shading Accent 6" w:semiHidden="0" w:uiPriority="69" w:unhideWhenUsed="0"/>
    <w:lsdException w:name="Light List Accent 6" w:semiHidden="0" w:uiPriority="70" w:unhideWhenUsed="0"/>
    <w:lsdException w:name="Light Grid Accent 6" w:semiHidden="0" w:uiPriority="71" w:unhideWhenUsed="0"/>
    <w:lsdException w:name="Medium Shading 1 Accent 6" w:semiHidden="0" w:uiPriority="72" w:unhideWhenUsed="0"/>
    <w:lsdException w:name="Medium Shading 2 Accent 6" w:semiHidden="0" w:uiPriority="73" w:unhideWhenUsed="0"/>
    <w:lsdException w:name="Medium List 1 Accent 6" w:semiHidden="0" w:uiPriority="19" w:unhideWhenUsed="0" w:qFormat="1"/>
    <w:lsdException w:name="Medium List 2 Accent 6" w:semiHidden="0" w:uiPriority="21" w:unhideWhenUsed="0" w:qFormat="1"/>
    <w:lsdException w:name="Medium Grid 1 Accent 6" w:semiHidden="0" w:uiPriority="31" w:unhideWhenUsed="0" w:qFormat="1"/>
    <w:lsdException w:name="Medium Grid 2 Accent 6" w:semiHidden="0" w:uiPriority="32" w:unhideWhenUsed="0" w:qFormat="1"/>
    <w:lsdException w:name="Medium Grid 3 Accent 6" w:semiHidden="0" w:uiPriority="33" w:unhideWhenUsed="0" w:qFormat="1"/>
    <w:lsdException w:name="Dark List Accent 6" w:semiHidden="0" w:uiPriority="37" w:unhideWhenUsed="0"/>
    <w:lsdException w:name="Colorful Shading Accent 6" w:semiHidden="0" w:uiPriority="39" w:unhideWhenUsed="0" w:qFormat="1"/>
    <w:lsdException w:name="Colorful List Accent 6" w:semiHidden="0" w:uiPriority="41" w:unhideWhenUsed="0"/>
    <w:lsdException w:name="Colorful Grid Accent 6" w:semiHidden="0" w:uiPriority="42" w:unhideWhenUsed="0"/>
    <w:lsdException w:name="Subtle Emphasis" w:semiHidden="0" w:uiPriority="43" w:unhideWhenUsed="0"/>
    <w:lsdException w:name="Intense Emphasis" w:semiHidden="0" w:uiPriority="44" w:unhideWhenUsed="0"/>
    <w:lsdException w:name="Subtle Reference" w:semiHidden="0" w:uiPriority="45" w:unhideWhenUsed="0"/>
    <w:lsdException w:name="Intense Reference" w:semiHidden="0" w:uiPriority="40" w:unhideWhenUsed="0"/>
    <w:lsdException w:name="Book Title" w:semiHidden="0" w:uiPriority="46" w:unhideWhenUsed="0"/>
    <w:lsdException w:name="Bibliography" w:uiPriority="47"/>
    <w:lsdException w:name="TOC Heading" w:uiPriority="48"/>
  </w:latentStyles>
  <w:style w:type="paragraph" w:default="1" w:styleId="Normal">
    <w:name w:val="Normal"/>
    <w:qFormat/>
    <w:rsid w:val="003C6763"/>
    <w:pPr>
      <w:spacing w:before="240" w:after="120"/>
      <w:jc w:val="both"/>
    </w:pPr>
    <w:rPr>
      <w:rFonts w:ascii="Times New Roman" w:hAnsi="Times New Roman"/>
      <w:szCs w:val="22"/>
      <w:lang w:eastAsia="en-US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BC15FB"/>
    <w:pPr>
      <w:keepNext/>
      <w:keepLines/>
      <w:numPr>
        <w:numId w:val="10"/>
      </w:numPr>
      <w:spacing w:before="100" w:beforeAutospacing="1" w:after="0"/>
      <w:outlineLvl w:val="0"/>
    </w:pPr>
    <w:rPr>
      <w:rFonts w:ascii="Cambria" w:hAnsi="Cambria"/>
      <w:bCs/>
      <w:caps/>
      <w:color w:val="E36C0A"/>
      <w:szCs w:val="28"/>
    </w:rPr>
  </w:style>
  <w:style w:type="paragraph" w:styleId="Heading2">
    <w:name w:val="heading 2"/>
    <w:basedOn w:val="Normal"/>
    <w:next w:val="Normal"/>
    <w:link w:val="Heading2Char"/>
    <w:uiPriority w:val="9"/>
    <w:qFormat/>
    <w:rsid w:val="00BC15FB"/>
    <w:pPr>
      <w:keepNext/>
      <w:keepLines/>
      <w:numPr>
        <w:ilvl w:val="1"/>
        <w:numId w:val="10"/>
      </w:numPr>
      <w:spacing w:before="200" w:after="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BC15FB"/>
    <w:pPr>
      <w:keepNext/>
      <w:keepLines/>
      <w:numPr>
        <w:ilvl w:val="2"/>
        <w:numId w:val="10"/>
      </w:numPr>
      <w:spacing w:before="200" w:after="0"/>
      <w:outlineLvl w:val="2"/>
    </w:pPr>
    <w:rPr>
      <w:rFonts w:ascii="Cambria" w:hAnsi="Cambria"/>
      <w:b/>
      <w:bCs/>
      <w:color w:val="4F81BD"/>
    </w:rPr>
  </w:style>
  <w:style w:type="paragraph" w:styleId="Heading4">
    <w:name w:val="heading 4"/>
    <w:basedOn w:val="Normal"/>
    <w:next w:val="Normal"/>
    <w:link w:val="Heading4Char"/>
    <w:uiPriority w:val="9"/>
    <w:qFormat/>
    <w:rsid w:val="00BC15FB"/>
    <w:pPr>
      <w:keepNext/>
      <w:keepLines/>
      <w:numPr>
        <w:ilvl w:val="3"/>
        <w:numId w:val="10"/>
      </w:numPr>
      <w:spacing w:before="200" w:after="0"/>
      <w:outlineLvl w:val="3"/>
    </w:pPr>
    <w:rPr>
      <w:rFonts w:ascii="Cambria" w:hAnsi="Cambria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iPriority w:val="9"/>
    <w:qFormat/>
    <w:rsid w:val="00C870EA"/>
    <w:pPr>
      <w:keepNext/>
      <w:keepLines/>
      <w:numPr>
        <w:ilvl w:val="4"/>
        <w:numId w:val="10"/>
      </w:numPr>
      <w:spacing w:before="200" w:after="0"/>
      <w:outlineLvl w:val="4"/>
    </w:pPr>
    <w:rPr>
      <w:rFonts w:ascii="Cambria" w:hAnsi="Cambria"/>
      <w:color w:val="243F60"/>
    </w:rPr>
  </w:style>
  <w:style w:type="paragraph" w:styleId="Heading6">
    <w:name w:val="heading 6"/>
    <w:basedOn w:val="Normal"/>
    <w:next w:val="Normal"/>
    <w:link w:val="Heading6Char"/>
    <w:uiPriority w:val="9"/>
    <w:qFormat/>
    <w:rsid w:val="00C870EA"/>
    <w:pPr>
      <w:keepNext/>
      <w:keepLines/>
      <w:numPr>
        <w:ilvl w:val="5"/>
        <w:numId w:val="10"/>
      </w:numPr>
      <w:spacing w:before="200" w:after="0"/>
      <w:outlineLvl w:val="5"/>
    </w:pPr>
    <w:rPr>
      <w:rFonts w:ascii="Cambria" w:hAnsi="Cambria"/>
      <w:i/>
      <w:iCs/>
      <w:color w:val="243F60"/>
    </w:rPr>
  </w:style>
  <w:style w:type="paragraph" w:styleId="Heading7">
    <w:name w:val="heading 7"/>
    <w:basedOn w:val="Normal"/>
    <w:next w:val="Normal"/>
    <w:link w:val="Heading7Char"/>
    <w:uiPriority w:val="9"/>
    <w:qFormat/>
    <w:rsid w:val="00C870EA"/>
    <w:pPr>
      <w:keepNext/>
      <w:keepLines/>
      <w:numPr>
        <w:ilvl w:val="6"/>
        <w:numId w:val="10"/>
      </w:numPr>
      <w:spacing w:before="200" w:after="0"/>
      <w:outlineLvl w:val="6"/>
    </w:pPr>
    <w:rPr>
      <w:rFonts w:ascii="Cambria" w:hAnsi="Cambria"/>
      <w:i/>
      <w:iCs/>
      <w:color w:val="404040"/>
    </w:rPr>
  </w:style>
  <w:style w:type="paragraph" w:styleId="Heading8">
    <w:name w:val="heading 8"/>
    <w:basedOn w:val="Normal"/>
    <w:next w:val="Normal"/>
    <w:link w:val="Heading8Char"/>
    <w:uiPriority w:val="9"/>
    <w:qFormat/>
    <w:rsid w:val="00C870EA"/>
    <w:pPr>
      <w:keepNext/>
      <w:keepLines/>
      <w:numPr>
        <w:ilvl w:val="7"/>
        <w:numId w:val="10"/>
      </w:numPr>
      <w:spacing w:before="200" w:after="0"/>
      <w:outlineLvl w:val="7"/>
    </w:pPr>
    <w:rPr>
      <w:rFonts w:ascii="Cambria" w:hAnsi="Cambria"/>
      <w:color w:val="404040"/>
      <w:szCs w:val="20"/>
    </w:rPr>
  </w:style>
  <w:style w:type="paragraph" w:styleId="Heading9">
    <w:name w:val="heading 9"/>
    <w:basedOn w:val="Normal"/>
    <w:next w:val="Normal"/>
    <w:link w:val="Heading9Char"/>
    <w:uiPriority w:val="9"/>
    <w:qFormat/>
    <w:rsid w:val="00C870EA"/>
    <w:pPr>
      <w:keepNext/>
      <w:keepLines/>
      <w:numPr>
        <w:ilvl w:val="8"/>
        <w:numId w:val="10"/>
      </w:numPr>
      <w:spacing w:before="200" w:after="0"/>
      <w:outlineLvl w:val="8"/>
    </w:pPr>
    <w:rPr>
      <w:rFonts w:ascii="Cambria" w:hAnsi="Cambria"/>
      <w:i/>
      <w:iCs/>
      <w:color w:val="40404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BC15FB"/>
    <w:rPr>
      <w:rFonts w:ascii="Cambria" w:eastAsia="SimSun" w:hAnsi="Cambria" w:cs="Times New Roman"/>
      <w:bCs/>
      <w:caps/>
      <w:color w:val="E36C0A"/>
      <w:sz w:val="20"/>
      <w:szCs w:val="28"/>
    </w:rPr>
  </w:style>
  <w:style w:type="character" w:customStyle="1" w:styleId="Heading2Char">
    <w:name w:val="Heading 2 Char"/>
    <w:link w:val="Heading2"/>
    <w:uiPriority w:val="9"/>
    <w:rsid w:val="00BC15FB"/>
    <w:rPr>
      <w:rFonts w:ascii="Cambria" w:eastAsia="SimSun" w:hAnsi="Cambria" w:cs="Times New Roman"/>
      <w:b/>
      <w:bCs/>
      <w:color w:val="4F81BD"/>
      <w:sz w:val="26"/>
      <w:szCs w:val="26"/>
    </w:rPr>
  </w:style>
  <w:style w:type="paragraph" w:customStyle="1" w:styleId="Default">
    <w:name w:val="Default"/>
    <w:rsid w:val="003F6B0F"/>
    <w:pPr>
      <w:autoSpaceDE w:val="0"/>
      <w:autoSpaceDN w:val="0"/>
      <w:adjustRightInd w:val="0"/>
    </w:pPr>
    <w:rPr>
      <w:rFonts w:ascii="Code" w:hAnsi="Code" w:cs="Code"/>
      <w:color w:val="000000"/>
      <w:sz w:val="24"/>
      <w:szCs w:val="24"/>
      <w:lang w:val="be-BY" w:eastAsia="en-US"/>
    </w:rPr>
  </w:style>
  <w:style w:type="character" w:customStyle="1" w:styleId="MTConvertedEquation">
    <w:name w:val="MTConvertedEquation"/>
    <w:rsid w:val="003F6B0F"/>
    <w:rPr>
      <w:rFonts w:ascii="Cambria Math" w:eastAsia="SimSun" w:hAnsi="Cambria Math" w:cs="Times New Roman"/>
      <w:iCs/>
      <w:color w:val="000000"/>
    </w:rPr>
  </w:style>
  <w:style w:type="character" w:customStyle="1" w:styleId="MTEquationSection">
    <w:name w:val="MTEquationSection"/>
    <w:rsid w:val="003F6B0F"/>
    <w:rPr>
      <w:rFonts w:ascii="Times New Roman" w:hAnsi="Times New Roman" w:cs="Times New Roman"/>
      <w:vanish/>
      <w:color w:val="FF0000"/>
      <w:sz w:val="22"/>
      <w:szCs w:val="22"/>
    </w:rPr>
  </w:style>
  <w:style w:type="paragraph" w:customStyle="1" w:styleId="MTDisplayEquation">
    <w:name w:val="MTDisplayEquation"/>
    <w:basedOn w:val="Normal"/>
    <w:next w:val="Normal"/>
    <w:link w:val="MTDisplayEquationChar"/>
    <w:rsid w:val="003F6B0F"/>
    <w:pPr>
      <w:tabs>
        <w:tab w:val="center" w:pos="4680"/>
        <w:tab w:val="right" w:pos="9360"/>
      </w:tabs>
      <w:autoSpaceDE w:val="0"/>
      <w:autoSpaceDN w:val="0"/>
      <w:adjustRightInd w:val="0"/>
      <w:jc w:val="right"/>
    </w:pPr>
    <w:rPr>
      <w:color w:val="000000"/>
    </w:rPr>
  </w:style>
  <w:style w:type="character" w:customStyle="1" w:styleId="MTDisplayEquationChar">
    <w:name w:val="MTDisplayEquation Char"/>
    <w:link w:val="MTDisplayEquation"/>
    <w:rsid w:val="003F6B0F"/>
    <w:rPr>
      <w:rFonts w:cs="Times New Roman"/>
      <w:color w:val="000000"/>
      <w:sz w:val="22"/>
    </w:rPr>
  </w:style>
  <w:style w:type="character" w:customStyle="1" w:styleId="Heading3Char">
    <w:name w:val="Heading 3 Char"/>
    <w:link w:val="Heading3"/>
    <w:uiPriority w:val="9"/>
    <w:semiHidden/>
    <w:rsid w:val="00BC15FB"/>
    <w:rPr>
      <w:rFonts w:ascii="Cambria" w:eastAsia="SimSun" w:hAnsi="Cambria" w:cs="Times New Roman"/>
      <w:b/>
      <w:bCs/>
      <w:color w:val="4F81BD"/>
      <w:sz w:val="20"/>
      <w:szCs w:val="22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BC15FB"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BC15FB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BC15FB"/>
    <w:pPr>
      <w:spacing w:after="100"/>
      <w:ind w:left="440"/>
    </w:pPr>
  </w:style>
  <w:style w:type="paragraph" w:styleId="Header">
    <w:name w:val="header"/>
    <w:basedOn w:val="Normal"/>
    <w:link w:val="HeaderChar"/>
    <w:uiPriority w:val="99"/>
    <w:unhideWhenUsed/>
    <w:rsid w:val="00BC15FB"/>
    <w:pPr>
      <w:tabs>
        <w:tab w:val="center" w:pos="4680"/>
        <w:tab w:val="right" w:pos="9360"/>
      </w:tabs>
      <w:spacing w:before="0" w:after="0"/>
    </w:pPr>
  </w:style>
  <w:style w:type="character" w:customStyle="1" w:styleId="HeaderChar">
    <w:name w:val="Header Char"/>
    <w:link w:val="Header"/>
    <w:uiPriority w:val="99"/>
    <w:rsid w:val="00BC15FB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BC15FB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link w:val="Footer"/>
    <w:uiPriority w:val="99"/>
    <w:rsid w:val="00BC15FB"/>
    <w:rPr>
      <w:sz w:val="22"/>
      <w:szCs w:val="22"/>
    </w:rPr>
  </w:style>
  <w:style w:type="paragraph" w:styleId="Title">
    <w:name w:val="Title"/>
    <w:basedOn w:val="Normal"/>
    <w:next w:val="Normal"/>
    <w:link w:val="TitleChar"/>
    <w:uiPriority w:val="10"/>
    <w:qFormat/>
    <w:rsid w:val="00BC15FB"/>
    <w:pPr>
      <w:pBdr>
        <w:bottom w:val="single" w:sz="8" w:space="4" w:color="4F81BD"/>
      </w:pBdr>
      <w:spacing w:before="0" w:after="300"/>
      <w:contextualSpacing/>
    </w:pPr>
    <w:rPr>
      <w:rFonts w:ascii="Cambria" w:hAnsi="Cambria"/>
      <w:color w:val="17365D"/>
      <w:spacing w:val="5"/>
      <w:kern w:val="28"/>
      <w:sz w:val="52"/>
      <w:szCs w:val="52"/>
    </w:rPr>
  </w:style>
  <w:style w:type="character" w:customStyle="1" w:styleId="TitleChar">
    <w:name w:val="Title Char"/>
    <w:link w:val="Title"/>
    <w:uiPriority w:val="10"/>
    <w:rsid w:val="00BC15FB"/>
    <w:rPr>
      <w:rFonts w:ascii="Cambria" w:eastAsia="SimSun" w:hAnsi="Cambria" w:cs="Times New Roman"/>
      <w:color w:val="17365D"/>
      <w:spacing w:val="5"/>
      <w:kern w:val="28"/>
      <w:sz w:val="52"/>
      <w:szCs w:val="52"/>
    </w:rPr>
  </w:style>
  <w:style w:type="character" w:styleId="Hyperlink">
    <w:name w:val="Hyperlink"/>
    <w:uiPriority w:val="99"/>
    <w:unhideWhenUsed/>
    <w:rsid w:val="00BC15FB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C15FB"/>
    <w:pPr>
      <w:spacing w:before="0" w:after="0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BC15FB"/>
    <w:rPr>
      <w:rFonts w:ascii="Lucida Grande" w:hAnsi="Lucida Grande" w:cs="Lucida Grande"/>
      <w:sz w:val="18"/>
      <w:szCs w:val="18"/>
    </w:rPr>
  </w:style>
  <w:style w:type="table" w:styleId="TableGrid">
    <w:name w:val="Table Grid"/>
    <w:basedOn w:val="TableNormal"/>
    <w:uiPriority w:val="39"/>
    <w:rsid w:val="003F6B0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-11">
    <w:name w:val="彩色列表 - 着色 11"/>
    <w:basedOn w:val="Normal"/>
    <w:uiPriority w:val="34"/>
    <w:qFormat/>
    <w:rsid w:val="00BC15FB"/>
    <w:pPr>
      <w:ind w:left="720"/>
      <w:contextualSpacing/>
    </w:pPr>
  </w:style>
  <w:style w:type="paragraph" w:customStyle="1" w:styleId="31">
    <w:name w:val="网格表 31"/>
    <w:basedOn w:val="Heading1"/>
    <w:next w:val="Normal"/>
    <w:uiPriority w:val="39"/>
    <w:semiHidden/>
    <w:unhideWhenUsed/>
    <w:qFormat/>
    <w:rsid w:val="00BC15FB"/>
    <w:pPr>
      <w:spacing w:before="480" w:beforeAutospacing="0"/>
      <w:outlineLvl w:val="9"/>
    </w:pPr>
    <w:rPr>
      <w:b/>
      <w:caps w:val="0"/>
      <w:color w:val="365F91"/>
      <w:sz w:val="28"/>
    </w:rPr>
  </w:style>
  <w:style w:type="table" w:customStyle="1" w:styleId="LightShading1">
    <w:name w:val="Light Shading1"/>
    <w:basedOn w:val="TableNormal"/>
    <w:uiPriority w:val="60"/>
    <w:rsid w:val="003F6B0F"/>
    <w:rPr>
      <w:color w:val="00000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character" w:customStyle="1" w:styleId="Heading4Char">
    <w:name w:val="Heading 4 Char"/>
    <w:link w:val="Heading4"/>
    <w:uiPriority w:val="9"/>
    <w:rsid w:val="00BC15FB"/>
    <w:rPr>
      <w:rFonts w:ascii="Cambria" w:eastAsia="SimSun" w:hAnsi="Cambria" w:cs="Times New Roman"/>
      <w:b/>
      <w:bCs/>
      <w:i/>
      <w:iCs/>
      <w:color w:val="4F81BD"/>
      <w:sz w:val="20"/>
      <w:szCs w:val="22"/>
    </w:rPr>
  </w:style>
  <w:style w:type="character" w:styleId="FollowedHyperlink">
    <w:name w:val="FollowedHyperlink"/>
    <w:uiPriority w:val="99"/>
    <w:semiHidden/>
    <w:unhideWhenUsed/>
    <w:rsid w:val="00BC15FB"/>
    <w:rPr>
      <w:color w:val="800080"/>
      <w:u w:val="single"/>
    </w:rPr>
  </w:style>
  <w:style w:type="paragraph" w:styleId="NormalWeb">
    <w:name w:val="Normal (Web)"/>
    <w:basedOn w:val="Normal"/>
    <w:uiPriority w:val="99"/>
    <w:semiHidden/>
    <w:unhideWhenUsed/>
    <w:rsid w:val="00BC15FB"/>
    <w:pPr>
      <w:spacing w:before="100" w:beforeAutospacing="1" w:after="100" w:afterAutospacing="1"/>
      <w:jc w:val="left"/>
    </w:pPr>
    <w:rPr>
      <w:rFonts w:ascii="Times" w:hAnsi="Times"/>
      <w:szCs w:val="20"/>
    </w:rPr>
  </w:style>
  <w:style w:type="character" w:customStyle="1" w:styleId="Heading5Char">
    <w:name w:val="Heading 5 Char"/>
    <w:link w:val="Heading5"/>
    <w:uiPriority w:val="9"/>
    <w:semiHidden/>
    <w:rsid w:val="00C870EA"/>
    <w:rPr>
      <w:rFonts w:ascii="Cambria" w:eastAsia="SimSun" w:hAnsi="Cambria" w:cs="Times New Roman"/>
      <w:color w:val="243F60"/>
      <w:sz w:val="20"/>
      <w:szCs w:val="22"/>
    </w:rPr>
  </w:style>
  <w:style w:type="character" w:customStyle="1" w:styleId="Heading6Char">
    <w:name w:val="Heading 6 Char"/>
    <w:link w:val="Heading6"/>
    <w:uiPriority w:val="9"/>
    <w:semiHidden/>
    <w:rsid w:val="00C870EA"/>
    <w:rPr>
      <w:rFonts w:ascii="Cambria" w:eastAsia="SimSun" w:hAnsi="Cambria" w:cs="Times New Roman"/>
      <w:i/>
      <w:iCs/>
      <w:color w:val="243F60"/>
      <w:sz w:val="20"/>
      <w:szCs w:val="22"/>
    </w:rPr>
  </w:style>
  <w:style w:type="character" w:customStyle="1" w:styleId="Heading7Char">
    <w:name w:val="Heading 7 Char"/>
    <w:link w:val="Heading7"/>
    <w:uiPriority w:val="9"/>
    <w:semiHidden/>
    <w:rsid w:val="00C870EA"/>
    <w:rPr>
      <w:rFonts w:ascii="Cambria" w:eastAsia="SimSun" w:hAnsi="Cambria" w:cs="Times New Roman"/>
      <w:i/>
      <w:iCs/>
      <w:color w:val="404040"/>
      <w:sz w:val="20"/>
      <w:szCs w:val="22"/>
    </w:rPr>
  </w:style>
  <w:style w:type="character" w:customStyle="1" w:styleId="Heading8Char">
    <w:name w:val="Heading 8 Char"/>
    <w:link w:val="Heading8"/>
    <w:uiPriority w:val="9"/>
    <w:semiHidden/>
    <w:rsid w:val="00C870EA"/>
    <w:rPr>
      <w:rFonts w:ascii="Cambria" w:eastAsia="SimSun" w:hAnsi="Cambria" w:cs="Times New Roman"/>
      <w:color w:val="404040"/>
      <w:sz w:val="20"/>
      <w:szCs w:val="20"/>
    </w:rPr>
  </w:style>
  <w:style w:type="character" w:customStyle="1" w:styleId="Heading9Char">
    <w:name w:val="Heading 9 Char"/>
    <w:link w:val="Heading9"/>
    <w:uiPriority w:val="9"/>
    <w:semiHidden/>
    <w:rsid w:val="00C870EA"/>
    <w:rPr>
      <w:rFonts w:ascii="Cambria" w:eastAsia="SimSun" w:hAnsi="Cambria" w:cs="Times New Roman"/>
      <w:i/>
      <w:iCs/>
      <w:color w:val="404040"/>
      <w:sz w:val="20"/>
      <w:szCs w:val="20"/>
    </w:rPr>
  </w:style>
  <w:style w:type="table" w:styleId="DarkList">
    <w:name w:val="Dark List"/>
    <w:basedOn w:val="TableNormal"/>
    <w:uiPriority w:val="61"/>
    <w:rsid w:val="008F167A"/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paragraph" w:customStyle="1" w:styleId="EndNoteBibliographyTitle">
    <w:name w:val="EndNote Bibliography Title"/>
    <w:basedOn w:val="Normal"/>
    <w:link w:val="EndNoteBibliographyTitleChar"/>
    <w:rsid w:val="0067475E"/>
    <w:pPr>
      <w:spacing w:after="0"/>
      <w:jc w:val="center"/>
    </w:pPr>
    <w:rPr>
      <w:rFonts w:ascii="Calibri" w:hAnsi="Calibri"/>
      <w:noProof/>
      <w:sz w:val="22"/>
    </w:rPr>
  </w:style>
  <w:style w:type="character" w:customStyle="1" w:styleId="EndNoteBibliographyTitleChar">
    <w:name w:val="EndNote Bibliography Title Char"/>
    <w:link w:val="EndNoteBibliographyTitle"/>
    <w:rsid w:val="0067475E"/>
    <w:rPr>
      <w:noProof/>
      <w:sz w:val="22"/>
      <w:szCs w:val="22"/>
      <w:lang w:eastAsia="en-US"/>
    </w:rPr>
  </w:style>
  <w:style w:type="paragraph" w:customStyle="1" w:styleId="EndNoteBibliography">
    <w:name w:val="EndNote Bibliography"/>
    <w:basedOn w:val="Normal"/>
    <w:link w:val="EndNoteBibliographyChar"/>
    <w:rsid w:val="0067475E"/>
    <w:rPr>
      <w:rFonts w:ascii="Calibri" w:hAnsi="Calibri"/>
      <w:noProof/>
      <w:sz w:val="22"/>
    </w:rPr>
  </w:style>
  <w:style w:type="character" w:customStyle="1" w:styleId="EndNoteBibliographyChar">
    <w:name w:val="EndNote Bibliography Char"/>
    <w:link w:val="EndNoteBibliography"/>
    <w:rsid w:val="0067475E"/>
    <w:rPr>
      <w:noProof/>
      <w:sz w:val="22"/>
      <w:szCs w:val="22"/>
      <w:lang w:eastAsia="en-US"/>
    </w:rPr>
  </w:style>
  <w:style w:type="paragraph" w:customStyle="1" w:styleId="RefHead">
    <w:name w:val="Ref Head"/>
    <w:basedOn w:val="Normal"/>
    <w:rsid w:val="00F53513"/>
    <w:pPr>
      <w:spacing w:before="360" w:after="50" w:line="240" w:lineRule="exact"/>
      <w:jc w:val="left"/>
      <w:outlineLvl w:val="0"/>
    </w:pPr>
    <w:rPr>
      <w:rFonts w:ascii="Helvetica" w:hAnsi="Helvetica"/>
      <w:b/>
      <w:szCs w:val="20"/>
    </w:rPr>
  </w:style>
  <w:style w:type="character" w:styleId="PageNumber">
    <w:name w:val="page number"/>
    <w:uiPriority w:val="99"/>
    <w:semiHidden/>
    <w:unhideWhenUsed/>
    <w:rsid w:val="00E050FF"/>
  </w:style>
  <w:style w:type="character" w:styleId="CommentReference">
    <w:name w:val="annotation reference"/>
    <w:uiPriority w:val="99"/>
    <w:semiHidden/>
    <w:unhideWhenUsed/>
    <w:rsid w:val="003A20C3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A20C3"/>
    <w:rPr>
      <w:sz w:val="24"/>
      <w:szCs w:val="24"/>
    </w:rPr>
  </w:style>
  <w:style w:type="character" w:customStyle="1" w:styleId="CommentTextChar">
    <w:name w:val="Comment Text Char"/>
    <w:link w:val="CommentText"/>
    <w:uiPriority w:val="99"/>
    <w:semiHidden/>
    <w:rsid w:val="003A20C3"/>
    <w:rPr>
      <w:rFonts w:ascii="Times New Roman" w:hAnsi="Times New Roman"/>
      <w:sz w:val="24"/>
      <w:szCs w:val="24"/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A20C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uiPriority w:val="99"/>
    <w:semiHidden/>
    <w:rsid w:val="003A20C3"/>
    <w:rPr>
      <w:rFonts w:ascii="Times New Roman" w:hAnsi="Times New Roman"/>
      <w:b/>
      <w:bCs/>
      <w:sz w:val="24"/>
      <w:szCs w:val="24"/>
      <w:lang w:eastAsia="en-US"/>
    </w:rPr>
  </w:style>
  <w:style w:type="paragraph" w:customStyle="1" w:styleId="-110">
    <w:name w:val="彩色底纹 - 着色 11"/>
    <w:hidden/>
    <w:uiPriority w:val="71"/>
    <w:unhideWhenUsed/>
    <w:rsid w:val="00F961A5"/>
    <w:rPr>
      <w:rFonts w:ascii="Times New Roman" w:hAnsi="Times New Roman"/>
      <w:szCs w:val="22"/>
      <w:lang w:eastAsia="en-US"/>
    </w:rPr>
  </w:style>
  <w:style w:type="paragraph" w:styleId="Revision">
    <w:name w:val="Revision"/>
    <w:hidden/>
    <w:uiPriority w:val="99"/>
    <w:semiHidden/>
    <w:rsid w:val="005566DD"/>
    <w:rPr>
      <w:rFonts w:ascii="Times New Roman" w:hAnsi="Times New Roman"/>
      <w:szCs w:val="22"/>
      <w:lang w:eastAsia="en-US"/>
    </w:rPr>
  </w:style>
  <w:style w:type="paragraph" w:customStyle="1" w:styleId="para-first">
    <w:name w:val="para-first"/>
    <w:basedOn w:val="Normal"/>
    <w:link w:val="para-firstChar"/>
    <w:qFormat/>
    <w:rsid w:val="00DD15FC"/>
    <w:pPr>
      <w:spacing w:before="0" w:after="0" w:line="220" w:lineRule="exact"/>
    </w:pPr>
    <w:rPr>
      <w:sz w:val="16"/>
      <w:szCs w:val="16"/>
    </w:rPr>
  </w:style>
  <w:style w:type="character" w:customStyle="1" w:styleId="para-firstChar">
    <w:name w:val="para-first Char"/>
    <w:link w:val="para-first"/>
    <w:rsid w:val="00DD15FC"/>
    <w:rPr>
      <w:rFonts w:ascii="Times New Roman" w:hAnsi="Times New Roman"/>
      <w:sz w:val="16"/>
      <w:szCs w:val="16"/>
      <w:lang w:eastAsia="en-US"/>
    </w:rPr>
  </w:style>
  <w:style w:type="paragraph" w:styleId="ListParagraph">
    <w:name w:val="List Paragraph"/>
    <w:basedOn w:val="Normal"/>
    <w:uiPriority w:val="72"/>
    <w:rsid w:val="00E445F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723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10" Type="http://schemas.openxmlformats.org/officeDocument/2006/relationships/image" Target="media/image2.png"/><Relationship Id="rId19" Type="http://schemas.openxmlformats.org/officeDocument/2006/relationships/footer" Target="footer2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hyperlink" Target="http://www.uniprot.org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3D541A4-A6C1-41AF-98BE-879120AF22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20</Pages>
  <Words>18655</Words>
  <Characters>106338</Characters>
  <Application>Microsoft Office Word</Application>
  <DocSecurity>0</DocSecurity>
  <Lines>886</Lines>
  <Paragraphs>249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Clemson University</Company>
  <LinksUpToDate>false</LinksUpToDate>
  <CharactersWithSpaces>124744</CharactersWithSpaces>
  <SharedDoc>false</SharedDoc>
  <HLinks>
    <vt:vector size="474" baseType="variant">
      <vt:variant>
        <vt:i4>3735634</vt:i4>
      </vt:variant>
      <vt:variant>
        <vt:i4>482</vt:i4>
      </vt:variant>
      <vt:variant>
        <vt:i4>0</vt:i4>
      </vt:variant>
      <vt:variant>
        <vt:i4>5</vt:i4>
      </vt:variant>
      <vt:variant>
        <vt:lpwstr>http://www.uniprot.org/</vt:lpwstr>
      </vt:variant>
      <vt:variant>
        <vt:lpwstr/>
      </vt:variant>
      <vt:variant>
        <vt:i4>4587577</vt:i4>
      </vt:variant>
      <vt:variant>
        <vt:i4>478</vt:i4>
      </vt:variant>
      <vt:variant>
        <vt:i4>0</vt:i4>
      </vt:variant>
      <vt:variant>
        <vt:i4>5</vt:i4>
      </vt:variant>
      <vt:variant>
        <vt:lpwstr/>
      </vt:variant>
      <vt:variant>
        <vt:lpwstr>_ENREF_72</vt:lpwstr>
      </vt:variant>
      <vt:variant>
        <vt:i4>4587578</vt:i4>
      </vt:variant>
      <vt:variant>
        <vt:i4>472</vt:i4>
      </vt:variant>
      <vt:variant>
        <vt:i4>0</vt:i4>
      </vt:variant>
      <vt:variant>
        <vt:i4>5</vt:i4>
      </vt:variant>
      <vt:variant>
        <vt:lpwstr/>
      </vt:variant>
      <vt:variant>
        <vt:lpwstr>_ENREF_71</vt:lpwstr>
      </vt:variant>
      <vt:variant>
        <vt:i4>4587579</vt:i4>
      </vt:variant>
      <vt:variant>
        <vt:i4>466</vt:i4>
      </vt:variant>
      <vt:variant>
        <vt:i4>0</vt:i4>
      </vt:variant>
      <vt:variant>
        <vt:i4>5</vt:i4>
      </vt:variant>
      <vt:variant>
        <vt:lpwstr/>
      </vt:variant>
      <vt:variant>
        <vt:lpwstr>_ENREF_70</vt:lpwstr>
      </vt:variant>
      <vt:variant>
        <vt:i4>4653106</vt:i4>
      </vt:variant>
      <vt:variant>
        <vt:i4>460</vt:i4>
      </vt:variant>
      <vt:variant>
        <vt:i4>0</vt:i4>
      </vt:variant>
      <vt:variant>
        <vt:i4>5</vt:i4>
      </vt:variant>
      <vt:variant>
        <vt:lpwstr/>
      </vt:variant>
      <vt:variant>
        <vt:lpwstr>_ENREF_69</vt:lpwstr>
      </vt:variant>
      <vt:variant>
        <vt:i4>4653114</vt:i4>
      </vt:variant>
      <vt:variant>
        <vt:i4>454</vt:i4>
      </vt:variant>
      <vt:variant>
        <vt:i4>0</vt:i4>
      </vt:variant>
      <vt:variant>
        <vt:i4>5</vt:i4>
      </vt:variant>
      <vt:variant>
        <vt:lpwstr/>
      </vt:variant>
      <vt:variant>
        <vt:lpwstr>_ENREF_61</vt:lpwstr>
      </vt:variant>
      <vt:variant>
        <vt:i4>4653107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_ENREF_68</vt:lpwstr>
      </vt:variant>
      <vt:variant>
        <vt:i4>4653116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_ENREF_67</vt:lpwstr>
      </vt:variant>
      <vt:variant>
        <vt:i4>4653117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_ENREF_66</vt:lpwstr>
      </vt:variant>
      <vt:variant>
        <vt:i4>4653118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_ENREF_65</vt:lpwstr>
      </vt:variant>
      <vt:variant>
        <vt:i4>4653119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_ENREF_64</vt:lpwstr>
      </vt:variant>
      <vt:variant>
        <vt:i4>4653112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_ENREF_63</vt:lpwstr>
      </vt:variant>
      <vt:variant>
        <vt:i4>4653113</vt:i4>
      </vt:variant>
      <vt:variant>
        <vt:i4>408</vt:i4>
      </vt:variant>
      <vt:variant>
        <vt:i4>0</vt:i4>
      </vt:variant>
      <vt:variant>
        <vt:i4>5</vt:i4>
      </vt:variant>
      <vt:variant>
        <vt:lpwstr/>
      </vt:variant>
      <vt:variant>
        <vt:lpwstr>_ENREF_62</vt:lpwstr>
      </vt:variant>
      <vt:variant>
        <vt:i4>4653114</vt:i4>
      </vt:variant>
      <vt:variant>
        <vt:i4>400</vt:i4>
      </vt:variant>
      <vt:variant>
        <vt:i4>0</vt:i4>
      </vt:variant>
      <vt:variant>
        <vt:i4>5</vt:i4>
      </vt:variant>
      <vt:variant>
        <vt:lpwstr/>
      </vt:variant>
      <vt:variant>
        <vt:lpwstr>_ENREF_61</vt:lpwstr>
      </vt:variant>
      <vt:variant>
        <vt:i4>4653115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_ENREF_60</vt:lpwstr>
      </vt:variant>
      <vt:variant>
        <vt:i4>4456498</vt:i4>
      </vt:variant>
      <vt:variant>
        <vt:i4>384</vt:i4>
      </vt:variant>
      <vt:variant>
        <vt:i4>0</vt:i4>
      </vt:variant>
      <vt:variant>
        <vt:i4>5</vt:i4>
      </vt:variant>
      <vt:variant>
        <vt:lpwstr/>
      </vt:variant>
      <vt:variant>
        <vt:lpwstr>_ENREF_59</vt:lpwstr>
      </vt:variant>
      <vt:variant>
        <vt:i4>4456499</vt:i4>
      </vt:variant>
      <vt:variant>
        <vt:i4>376</vt:i4>
      </vt:variant>
      <vt:variant>
        <vt:i4>0</vt:i4>
      </vt:variant>
      <vt:variant>
        <vt:i4>5</vt:i4>
      </vt:variant>
      <vt:variant>
        <vt:lpwstr/>
      </vt:variant>
      <vt:variant>
        <vt:lpwstr>_ENREF_58</vt:lpwstr>
      </vt:variant>
      <vt:variant>
        <vt:i4>4456508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_ENREF_57</vt:lpwstr>
      </vt:variant>
      <vt:variant>
        <vt:i4>4456509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_ENREF_56</vt:lpwstr>
      </vt:variant>
      <vt:variant>
        <vt:i4>4456510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_ENREF_55</vt:lpwstr>
      </vt:variant>
      <vt:variant>
        <vt:i4>4456511</vt:i4>
      </vt:variant>
      <vt:variant>
        <vt:i4>348</vt:i4>
      </vt:variant>
      <vt:variant>
        <vt:i4>0</vt:i4>
      </vt:variant>
      <vt:variant>
        <vt:i4>5</vt:i4>
      </vt:variant>
      <vt:variant>
        <vt:lpwstr/>
      </vt:variant>
      <vt:variant>
        <vt:lpwstr>_ENREF_54</vt:lpwstr>
      </vt:variant>
      <vt:variant>
        <vt:i4>4456504</vt:i4>
      </vt:variant>
      <vt:variant>
        <vt:i4>342</vt:i4>
      </vt:variant>
      <vt:variant>
        <vt:i4>0</vt:i4>
      </vt:variant>
      <vt:variant>
        <vt:i4>5</vt:i4>
      </vt:variant>
      <vt:variant>
        <vt:lpwstr/>
      </vt:variant>
      <vt:variant>
        <vt:lpwstr>_ENREF_53</vt:lpwstr>
      </vt:variant>
      <vt:variant>
        <vt:i4>4456505</vt:i4>
      </vt:variant>
      <vt:variant>
        <vt:i4>334</vt:i4>
      </vt:variant>
      <vt:variant>
        <vt:i4>0</vt:i4>
      </vt:variant>
      <vt:variant>
        <vt:i4>5</vt:i4>
      </vt:variant>
      <vt:variant>
        <vt:lpwstr/>
      </vt:variant>
      <vt:variant>
        <vt:lpwstr>_ENREF_52</vt:lpwstr>
      </vt:variant>
      <vt:variant>
        <vt:i4>4456506</vt:i4>
      </vt:variant>
      <vt:variant>
        <vt:i4>328</vt:i4>
      </vt:variant>
      <vt:variant>
        <vt:i4>0</vt:i4>
      </vt:variant>
      <vt:variant>
        <vt:i4>5</vt:i4>
      </vt:variant>
      <vt:variant>
        <vt:lpwstr/>
      </vt:variant>
      <vt:variant>
        <vt:lpwstr>_ENREF_51</vt:lpwstr>
      </vt:variant>
      <vt:variant>
        <vt:i4>4456507</vt:i4>
      </vt:variant>
      <vt:variant>
        <vt:i4>322</vt:i4>
      </vt:variant>
      <vt:variant>
        <vt:i4>0</vt:i4>
      </vt:variant>
      <vt:variant>
        <vt:i4>5</vt:i4>
      </vt:variant>
      <vt:variant>
        <vt:lpwstr/>
      </vt:variant>
      <vt:variant>
        <vt:lpwstr>_ENREF_50</vt:lpwstr>
      </vt:variant>
      <vt:variant>
        <vt:i4>4522034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_ENREF_49</vt:lpwstr>
      </vt:variant>
      <vt:variant>
        <vt:i4>4522035</vt:i4>
      </vt:variant>
      <vt:variant>
        <vt:i4>306</vt:i4>
      </vt:variant>
      <vt:variant>
        <vt:i4>0</vt:i4>
      </vt:variant>
      <vt:variant>
        <vt:i4>5</vt:i4>
      </vt:variant>
      <vt:variant>
        <vt:lpwstr/>
      </vt:variant>
      <vt:variant>
        <vt:lpwstr>_ENREF_48</vt:lpwstr>
      </vt:variant>
      <vt:variant>
        <vt:i4>4522044</vt:i4>
      </vt:variant>
      <vt:variant>
        <vt:i4>300</vt:i4>
      </vt:variant>
      <vt:variant>
        <vt:i4>0</vt:i4>
      </vt:variant>
      <vt:variant>
        <vt:i4>5</vt:i4>
      </vt:variant>
      <vt:variant>
        <vt:lpwstr/>
      </vt:variant>
      <vt:variant>
        <vt:lpwstr>_ENREF_47</vt:lpwstr>
      </vt:variant>
      <vt:variant>
        <vt:i4>4522045</vt:i4>
      </vt:variant>
      <vt:variant>
        <vt:i4>292</vt:i4>
      </vt:variant>
      <vt:variant>
        <vt:i4>0</vt:i4>
      </vt:variant>
      <vt:variant>
        <vt:i4>5</vt:i4>
      </vt:variant>
      <vt:variant>
        <vt:lpwstr/>
      </vt:variant>
      <vt:variant>
        <vt:lpwstr>_ENREF_46</vt:lpwstr>
      </vt:variant>
      <vt:variant>
        <vt:i4>4522046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_ENREF_45</vt:lpwstr>
      </vt:variant>
      <vt:variant>
        <vt:i4>4522047</vt:i4>
      </vt:variant>
      <vt:variant>
        <vt:i4>276</vt:i4>
      </vt:variant>
      <vt:variant>
        <vt:i4>0</vt:i4>
      </vt:variant>
      <vt:variant>
        <vt:i4>5</vt:i4>
      </vt:variant>
      <vt:variant>
        <vt:lpwstr/>
      </vt:variant>
      <vt:variant>
        <vt:lpwstr>_ENREF_44</vt:lpwstr>
      </vt:variant>
      <vt:variant>
        <vt:i4>4522040</vt:i4>
      </vt:variant>
      <vt:variant>
        <vt:i4>268</vt:i4>
      </vt:variant>
      <vt:variant>
        <vt:i4>0</vt:i4>
      </vt:variant>
      <vt:variant>
        <vt:i4>5</vt:i4>
      </vt:variant>
      <vt:variant>
        <vt:lpwstr/>
      </vt:variant>
      <vt:variant>
        <vt:lpwstr>_ENREF_43</vt:lpwstr>
      </vt:variant>
      <vt:variant>
        <vt:i4>4522041</vt:i4>
      </vt:variant>
      <vt:variant>
        <vt:i4>262</vt:i4>
      </vt:variant>
      <vt:variant>
        <vt:i4>0</vt:i4>
      </vt:variant>
      <vt:variant>
        <vt:i4>5</vt:i4>
      </vt:variant>
      <vt:variant>
        <vt:lpwstr/>
      </vt:variant>
      <vt:variant>
        <vt:lpwstr>_ENREF_42</vt:lpwstr>
      </vt:variant>
      <vt:variant>
        <vt:i4>4522042</vt:i4>
      </vt:variant>
      <vt:variant>
        <vt:i4>256</vt:i4>
      </vt:variant>
      <vt:variant>
        <vt:i4>0</vt:i4>
      </vt:variant>
      <vt:variant>
        <vt:i4>5</vt:i4>
      </vt:variant>
      <vt:variant>
        <vt:lpwstr/>
      </vt:variant>
      <vt:variant>
        <vt:lpwstr>_ENREF_41</vt:lpwstr>
      </vt:variant>
      <vt:variant>
        <vt:i4>4522043</vt:i4>
      </vt:variant>
      <vt:variant>
        <vt:i4>250</vt:i4>
      </vt:variant>
      <vt:variant>
        <vt:i4>0</vt:i4>
      </vt:variant>
      <vt:variant>
        <vt:i4>5</vt:i4>
      </vt:variant>
      <vt:variant>
        <vt:lpwstr/>
      </vt:variant>
      <vt:variant>
        <vt:lpwstr>_ENREF_40</vt:lpwstr>
      </vt:variant>
      <vt:variant>
        <vt:i4>4325426</vt:i4>
      </vt:variant>
      <vt:variant>
        <vt:i4>244</vt:i4>
      </vt:variant>
      <vt:variant>
        <vt:i4>0</vt:i4>
      </vt:variant>
      <vt:variant>
        <vt:i4>5</vt:i4>
      </vt:variant>
      <vt:variant>
        <vt:lpwstr/>
      </vt:variant>
      <vt:variant>
        <vt:lpwstr>_ENREF_39</vt:lpwstr>
      </vt:variant>
      <vt:variant>
        <vt:i4>4325427</vt:i4>
      </vt:variant>
      <vt:variant>
        <vt:i4>238</vt:i4>
      </vt:variant>
      <vt:variant>
        <vt:i4>0</vt:i4>
      </vt:variant>
      <vt:variant>
        <vt:i4>5</vt:i4>
      </vt:variant>
      <vt:variant>
        <vt:lpwstr/>
      </vt:variant>
      <vt:variant>
        <vt:lpwstr>_ENREF_38</vt:lpwstr>
      </vt:variant>
      <vt:variant>
        <vt:i4>4325436</vt:i4>
      </vt:variant>
      <vt:variant>
        <vt:i4>232</vt:i4>
      </vt:variant>
      <vt:variant>
        <vt:i4>0</vt:i4>
      </vt:variant>
      <vt:variant>
        <vt:i4>5</vt:i4>
      </vt:variant>
      <vt:variant>
        <vt:lpwstr/>
      </vt:variant>
      <vt:variant>
        <vt:lpwstr>_ENREF_37</vt:lpwstr>
      </vt:variant>
      <vt:variant>
        <vt:i4>4325437</vt:i4>
      </vt:variant>
      <vt:variant>
        <vt:i4>226</vt:i4>
      </vt:variant>
      <vt:variant>
        <vt:i4>0</vt:i4>
      </vt:variant>
      <vt:variant>
        <vt:i4>5</vt:i4>
      </vt:variant>
      <vt:variant>
        <vt:lpwstr/>
      </vt:variant>
      <vt:variant>
        <vt:lpwstr>_ENREF_36</vt:lpwstr>
      </vt:variant>
      <vt:variant>
        <vt:i4>4325438</vt:i4>
      </vt:variant>
      <vt:variant>
        <vt:i4>220</vt:i4>
      </vt:variant>
      <vt:variant>
        <vt:i4>0</vt:i4>
      </vt:variant>
      <vt:variant>
        <vt:i4>5</vt:i4>
      </vt:variant>
      <vt:variant>
        <vt:lpwstr/>
      </vt:variant>
      <vt:variant>
        <vt:lpwstr>_ENREF_35</vt:lpwstr>
      </vt:variant>
      <vt:variant>
        <vt:i4>4325439</vt:i4>
      </vt:variant>
      <vt:variant>
        <vt:i4>214</vt:i4>
      </vt:variant>
      <vt:variant>
        <vt:i4>0</vt:i4>
      </vt:variant>
      <vt:variant>
        <vt:i4>5</vt:i4>
      </vt:variant>
      <vt:variant>
        <vt:lpwstr/>
      </vt:variant>
      <vt:variant>
        <vt:lpwstr>_ENREF_34</vt:lpwstr>
      </vt:variant>
      <vt:variant>
        <vt:i4>4325432</vt:i4>
      </vt:variant>
      <vt:variant>
        <vt:i4>208</vt:i4>
      </vt:variant>
      <vt:variant>
        <vt:i4>0</vt:i4>
      </vt:variant>
      <vt:variant>
        <vt:i4>5</vt:i4>
      </vt:variant>
      <vt:variant>
        <vt:lpwstr/>
      </vt:variant>
      <vt:variant>
        <vt:lpwstr>_ENREF_33</vt:lpwstr>
      </vt:variant>
      <vt:variant>
        <vt:i4>4325433</vt:i4>
      </vt:variant>
      <vt:variant>
        <vt:i4>202</vt:i4>
      </vt:variant>
      <vt:variant>
        <vt:i4>0</vt:i4>
      </vt:variant>
      <vt:variant>
        <vt:i4>5</vt:i4>
      </vt:variant>
      <vt:variant>
        <vt:lpwstr/>
      </vt:variant>
      <vt:variant>
        <vt:lpwstr>_ENREF_32</vt:lpwstr>
      </vt:variant>
      <vt:variant>
        <vt:i4>4325434</vt:i4>
      </vt:variant>
      <vt:variant>
        <vt:i4>196</vt:i4>
      </vt:variant>
      <vt:variant>
        <vt:i4>0</vt:i4>
      </vt:variant>
      <vt:variant>
        <vt:i4>5</vt:i4>
      </vt:variant>
      <vt:variant>
        <vt:lpwstr/>
      </vt:variant>
      <vt:variant>
        <vt:lpwstr>_ENREF_31</vt:lpwstr>
      </vt:variant>
      <vt:variant>
        <vt:i4>4325435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_ENREF_30</vt:lpwstr>
      </vt:variant>
      <vt:variant>
        <vt:i4>4390962</vt:i4>
      </vt:variant>
      <vt:variant>
        <vt:i4>180</vt:i4>
      </vt:variant>
      <vt:variant>
        <vt:i4>0</vt:i4>
      </vt:variant>
      <vt:variant>
        <vt:i4>5</vt:i4>
      </vt:variant>
      <vt:variant>
        <vt:lpwstr/>
      </vt:variant>
      <vt:variant>
        <vt:lpwstr>_ENREF_29</vt:lpwstr>
      </vt:variant>
      <vt:variant>
        <vt:i4>4390963</vt:i4>
      </vt:variant>
      <vt:variant>
        <vt:i4>174</vt:i4>
      </vt:variant>
      <vt:variant>
        <vt:i4>0</vt:i4>
      </vt:variant>
      <vt:variant>
        <vt:i4>5</vt:i4>
      </vt:variant>
      <vt:variant>
        <vt:lpwstr/>
      </vt:variant>
      <vt:variant>
        <vt:lpwstr>_ENREF_28</vt:lpwstr>
      </vt:variant>
      <vt:variant>
        <vt:i4>4390972</vt:i4>
      </vt:variant>
      <vt:variant>
        <vt:i4>168</vt:i4>
      </vt:variant>
      <vt:variant>
        <vt:i4>0</vt:i4>
      </vt:variant>
      <vt:variant>
        <vt:i4>5</vt:i4>
      </vt:variant>
      <vt:variant>
        <vt:lpwstr/>
      </vt:variant>
      <vt:variant>
        <vt:lpwstr>_ENREF_27</vt:lpwstr>
      </vt:variant>
      <vt:variant>
        <vt:i4>4390973</vt:i4>
      </vt:variant>
      <vt:variant>
        <vt:i4>162</vt:i4>
      </vt:variant>
      <vt:variant>
        <vt:i4>0</vt:i4>
      </vt:variant>
      <vt:variant>
        <vt:i4>5</vt:i4>
      </vt:variant>
      <vt:variant>
        <vt:lpwstr/>
      </vt:variant>
      <vt:variant>
        <vt:lpwstr>_ENREF_26</vt:lpwstr>
      </vt:variant>
      <vt:variant>
        <vt:i4>4390974</vt:i4>
      </vt:variant>
      <vt:variant>
        <vt:i4>156</vt:i4>
      </vt:variant>
      <vt:variant>
        <vt:i4>0</vt:i4>
      </vt:variant>
      <vt:variant>
        <vt:i4>5</vt:i4>
      </vt:variant>
      <vt:variant>
        <vt:lpwstr/>
      </vt:variant>
      <vt:variant>
        <vt:lpwstr>_ENREF_25</vt:lpwstr>
      </vt:variant>
      <vt:variant>
        <vt:i4>4390975</vt:i4>
      </vt:variant>
      <vt:variant>
        <vt:i4>150</vt:i4>
      </vt:variant>
      <vt:variant>
        <vt:i4>0</vt:i4>
      </vt:variant>
      <vt:variant>
        <vt:i4>5</vt:i4>
      </vt:variant>
      <vt:variant>
        <vt:lpwstr/>
      </vt:variant>
      <vt:variant>
        <vt:lpwstr>_ENREF_24</vt:lpwstr>
      </vt:variant>
      <vt:variant>
        <vt:i4>4390968</vt:i4>
      </vt:variant>
      <vt:variant>
        <vt:i4>144</vt:i4>
      </vt:variant>
      <vt:variant>
        <vt:i4>0</vt:i4>
      </vt:variant>
      <vt:variant>
        <vt:i4>5</vt:i4>
      </vt:variant>
      <vt:variant>
        <vt:lpwstr/>
      </vt:variant>
      <vt:variant>
        <vt:lpwstr>_ENREF_23</vt:lpwstr>
      </vt:variant>
      <vt:variant>
        <vt:i4>4390969</vt:i4>
      </vt:variant>
      <vt:variant>
        <vt:i4>138</vt:i4>
      </vt:variant>
      <vt:variant>
        <vt:i4>0</vt:i4>
      </vt:variant>
      <vt:variant>
        <vt:i4>5</vt:i4>
      </vt:variant>
      <vt:variant>
        <vt:lpwstr/>
      </vt:variant>
      <vt:variant>
        <vt:lpwstr>_ENREF_22</vt:lpwstr>
      </vt:variant>
      <vt:variant>
        <vt:i4>4390970</vt:i4>
      </vt:variant>
      <vt:variant>
        <vt:i4>132</vt:i4>
      </vt:variant>
      <vt:variant>
        <vt:i4>0</vt:i4>
      </vt:variant>
      <vt:variant>
        <vt:i4>5</vt:i4>
      </vt:variant>
      <vt:variant>
        <vt:lpwstr/>
      </vt:variant>
      <vt:variant>
        <vt:lpwstr>_ENREF_21</vt:lpwstr>
      </vt:variant>
      <vt:variant>
        <vt:i4>4390971</vt:i4>
      </vt:variant>
      <vt:variant>
        <vt:i4>126</vt:i4>
      </vt:variant>
      <vt:variant>
        <vt:i4>0</vt:i4>
      </vt:variant>
      <vt:variant>
        <vt:i4>5</vt:i4>
      </vt:variant>
      <vt:variant>
        <vt:lpwstr/>
      </vt:variant>
      <vt:variant>
        <vt:lpwstr>_ENREF_20</vt:lpwstr>
      </vt:variant>
      <vt:variant>
        <vt:i4>4194354</vt:i4>
      </vt:variant>
      <vt:variant>
        <vt:i4>120</vt:i4>
      </vt:variant>
      <vt:variant>
        <vt:i4>0</vt:i4>
      </vt:variant>
      <vt:variant>
        <vt:i4>5</vt:i4>
      </vt:variant>
      <vt:variant>
        <vt:lpwstr/>
      </vt:variant>
      <vt:variant>
        <vt:lpwstr>_ENREF_19</vt:lpwstr>
      </vt:variant>
      <vt:variant>
        <vt:i4>4194355</vt:i4>
      </vt:variant>
      <vt:variant>
        <vt:i4>114</vt:i4>
      </vt:variant>
      <vt:variant>
        <vt:i4>0</vt:i4>
      </vt:variant>
      <vt:variant>
        <vt:i4>5</vt:i4>
      </vt:variant>
      <vt:variant>
        <vt:lpwstr/>
      </vt:variant>
      <vt:variant>
        <vt:lpwstr>_ENREF_18</vt:lpwstr>
      </vt:variant>
      <vt:variant>
        <vt:i4>4194364</vt:i4>
      </vt:variant>
      <vt:variant>
        <vt:i4>108</vt:i4>
      </vt:variant>
      <vt:variant>
        <vt:i4>0</vt:i4>
      </vt:variant>
      <vt:variant>
        <vt:i4>5</vt:i4>
      </vt:variant>
      <vt:variant>
        <vt:lpwstr/>
      </vt:variant>
      <vt:variant>
        <vt:lpwstr>_ENREF_17</vt:lpwstr>
      </vt:variant>
      <vt:variant>
        <vt:i4>4194365</vt:i4>
      </vt:variant>
      <vt:variant>
        <vt:i4>102</vt:i4>
      </vt:variant>
      <vt:variant>
        <vt:i4>0</vt:i4>
      </vt:variant>
      <vt:variant>
        <vt:i4>5</vt:i4>
      </vt:variant>
      <vt:variant>
        <vt:lpwstr/>
      </vt:variant>
      <vt:variant>
        <vt:lpwstr>_ENREF_16</vt:lpwstr>
      </vt:variant>
      <vt:variant>
        <vt:i4>4194366</vt:i4>
      </vt:variant>
      <vt:variant>
        <vt:i4>94</vt:i4>
      </vt:variant>
      <vt:variant>
        <vt:i4>0</vt:i4>
      </vt:variant>
      <vt:variant>
        <vt:i4>5</vt:i4>
      </vt:variant>
      <vt:variant>
        <vt:lpwstr/>
      </vt:variant>
      <vt:variant>
        <vt:lpwstr>_ENREF_15</vt:lpwstr>
      </vt:variant>
      <vt:variant>
        <vt:i4>4194367</vt:i4>
      </vt:variant>
      <vt:variant>
        <vt:i4>88</vt:i4>
      </vt:variant>
      <vt:variant>
        <vt:i4>0</vt:i4>
      </vt:variant>
      <vt:variant>
        <vt:i4>5</vt:i4>
      </vt:variant>
      <vt:variant>
        <vt:lpwstr/>
      </vt:variant>
      <vt:variant>
        <vt:lpwstr>_ENREF_14</vt:lpwstr>
      </vt:variant>
      <vt:variant>
        <vt:i4>4194360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_ENREF_13</vt:lpwstr>
      </vt:variant>
      <vt:variant>
        <vt:i4>4194361</vt:i4>
      </vt:variant>
      <vt:variant>
        <vt:i4>72</vt:i4>
      </vt:variant>
      <vt:variant>
        <vt:i4>0</vt:i4>
      </vt:variant>
      <vt:variant>
        <vt:i4>5</vt:i4>
      </vt:variant>
      <vt:variant>
        <vt:lpwstr/>
      </vt:variant>
      <vt:variant>
        <vt:lpwstr>_ENREF_12</vt:lpwstr>
      </vt:variant>
      <vt:variant>
        <vt:i4>4194362</vt:i4>
      </vt:variant>
      <vt:variant>
        <vt:i4>66</vt:i4>
      </vt:variant>
      <vt:variant>
        <vt:i4>0</vt:i4>
      </vt:variant>
      <vt:variant>
        <vt:i4>5</vt:i4>
      </vt:variant>
      <vt:variant>
        <vt:lpwstr/>
      </vt:variant>
      <vt:variant>
        <vt:lpwstr>_ENREF_11</vt:lpwstr>
      </vt:variant>
      <vt:variant>
        <vt:i4>4194363</vt:i4>
      </vt:variant>
      <vt:variant>
        <vt:i4>60</vt:i4>
      </vt:variant>
      <vt:variant>
        <vt:i4>0</vt:i4>
      </vt:variant>
      <vt:variant>
        <vt:i4>5</vt:i4>
      </vt:variant>
      <vt:variant>
        <vt:lpwstr/>
      </vt:variant>
      <vt:variant>
        <vt:lpwstr>_ENREF_10</vt:lpwstr>
      </vt:variant>
      <vt:variant>
        <vt:i4>4718603</vt:i4>
      </vt:variant>
      <vt:variant>
        <vt:i4>54</vt:i4>
      </vt:variant>
      <vt:variant>
        <vt:i4>0</vt:i4>
      </vt:variant>
      <vt:variant>
        <vt:i4>5</vt:i4>
      </vt:variant>
      <vt:variant>
        <vt:lpwstr/>
      </vt:variant>
      <vt:variant>
        <vt:lpwstr>_ENREF_9</vt:lpwstr>
      </vt:variant>
      <vt:variant>
        <vt:i4>4784139</vt:i4>
      </vt:variant>
      <vt:variant>
        <vt:i4>48</vt:i4>
      </vt:variant>
      <vt:variant>
        <vt:i4>0</vt:i4>
      </vt:variant>
      <vt:variant>
        <vt:i4>5</vt:i4>
      </vt:variant>
      <vt:variant>
        <vt:lpwstr/>
      </vt:variant>
      <vt:variant>
        <vt:lpwstr>_ENREF_8</vt:lpwstr>
      </vt:variant>
      <vt:variant>
        <vt:i4>4587531</vt:i4>
      </vt:variant>
      <vt:variant>
        <vt:i4>40</vt:i4>
      </vt:variant>
      <vt:variant>
        <vt:i4>0</vt:i4>
      </vt:variant>
      <vt:variant>
        <vt:i4>5</vt:i4>
      </vt:variant>
      <vt:variant>
        <vt:lpwstr/>
      </vt:variant>
      <vt:variant>
        <vt:lpwstr>_ENREF_7</vt:lpwstr>
      </vt:variant>
      <vt:variant>
        <vt:i4>4653067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_ENREF_6</vt:lpwstr>
      </vt:variant>
      <vt:variant>
        <vt:i4>4456459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_ENREF_5</vt:lpwstr>
      </vt:variant>
      <vt:variant>
        <vt:i4>4521995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_ENREF_4</vt:lpwstr>
      </vt:variant>
      <vt:variant>
        <vt:i4>4325387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_ENREF_3</vt:lpwstr>
      </vt:variant>
      <vt:variant>
        <vt:i4>4390923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_ENREF_2</vt:lpwstr>
      </vt:variant>
      <vt:variant>
        <vt:i4>4194315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_ENREF_1</vt:lpwstr>
      </vt:variant>
      <vt:variant>
        <vt:i4>65663</vt:i4>
      </vt:variant>
      <vt:variant>
        <vt:i4>94290</vt:i4>
      </vt:variant>
      <vt:variant>
        <vt:i4>1029</vt:i4>
      </vt:variant>
      <vt:variant>
        <vt:i4>1</vt:i4>
      </vt:variant>
      <vt:variant>
        <vt:lpwstr>flowchart</vt:lpwstr>
      </vt:variant>
      <vt:variant>
        <vt:lpwstr/>
      </vt:variant>
      <vt:variant>
        <vt:i4>7536714</vt:i4>
      </vt:variant>
      <vt:variant>
        <vt:i4>94666</vt:i4>
      </vt:variant>
      <vt:variant>
        <vt:i4>1025</vt:i4>
      </vt:variant>
      <vt:variant>
        <vt:i4>1</vt:i4>
      </vt:variant>
      <vt:variant>
        <vt:lpwstr>possum_illustrator</vt:lpwstr>
      </vt:variant>
      <vt:variant>
        <vt:lpwstr/>
      </vt:variant>
      <vt:variant>
        <vt:i4>2687066</vt:i4>
      </vt:variant>
      <vt:variant>
        <vt:i4>95908</vt:i4>
      </vt:variant>
      <vt:variant>
        <vt:i4>1026</vt:i4>
      </vt:variant>
      <vt:variant>
        <vt:i4>1</vt:i4>
      </vt:variant>
      <vt:variant>
        <vt:lpwstr>sequence_length_histogram</vt:lpwstr>
      </vt:variant>
      <vt:variant>
        <vt:lpwstr/>
      </vt:variant>
      <vt:variant>
        <vt:i4>4391023</vt:i4>
      </vt:variant>
      <vt:variant>
        <vt:i4>95966</vt:i4>
      </vt:variant>
      <vt:variant>
        <vt:i4>1027</vt:i4>
      </vt:variant>
      <vt:variant>
        <vt:i4>1</vt:i4>
      </vt:variant>
      <vt:variant>
        <vt:lpwstr>calculatingtime_possum</vt:lpwstr>
      </vt:variant>
      <vt:variant>
        <vt:lpwstr/>
      </vt:variant>
      <vt:variant>
        <vt:i4>6815781</vt:i4>
      </vt:variant>
      <vt:variant>
        <vt:i4>96363</vt:i4>
      </vt:variant>
      <vt:variant>
        <vt:i4>1028</vt:i4>
      </vt:variant>
      <vt:variant>
        <vt:i4>1</vt:i4>
      </vt:variant>
      <vt:variant>
        <vt:lpwstr>POSSUM_time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margo</dc:creator>
  <cp:lastModifiedBy>TJL</cp:lastModifiedBy>
  <cp:revision>2</cp:revision>
  <cp:lastPrinted>2013-01-14T17:19:00Z</cp:lastPrinted>
  <dcterms:created xsi:type="dcterms:W3CDTF">2017-04-15T00:45:00Z</dcterms:created>
  <dcterms:modified xsi:type="dcterms:W3CDTF">2017-04-15T00:45:00Z</dcterms:modified>
</cp:coreProperties>
</file>